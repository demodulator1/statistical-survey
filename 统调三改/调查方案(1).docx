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5D918" w14:textId="77777777" w:rsidR="00B72A3B" w:rsidRDefault="007E11EF">
      <w:pPr>
        <w:pStyle w:val="1"/>
        <w:numPr>
          <w:ilvl w:val="0"/>
          <w:numId w:val="0"/>
        </w:numPr>
        <w:jc w:val="both"/>
        <w:sectPr w:rsidR="00B72A3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docGrid w:type="lines" w:linePitch="312"/>
        </w:sectPr>
      </w:pPr>
      <w:r>
        <w:rPr>
          <w:rFonts w:hint="eastAsia"/>
          <w:noProof/>
        </w:rPr>
        <w:drawing>
          <wp:anchor distT="0" distB="0" distL="114300" distR="114300" simplePos="0" relativeHeight="251691008" behindDoc="0" locked="0" layoutInCell="1" allowOverlap="1" wp14:anchorId="4CBBF4A9" wp14:editId="61A5D534">
            <wp:simplePos x="0" y="0"/>
            <wp:positionH relativeFrom="column">
              <wp:posOffset>-1153795</wp:posOffset>
            </wp:positionH>
            <wp:positionV relativeFrom="page">
              <wp:posOffset>5080</wp:posOffset>
            </wp:positionV>
            <wp:extent cx="7568565" cy="10709275"/>
            <wp:effectExtent l="0" t="0" r="635" b="9525"/>
            <wp:wrapSquare wrapText="bothSides"/>
            <wp:docPr id="12" name="图片 12" descr="WechatIMG1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echatIMG16801"/>
                    <pic:cNvPicPr>
                      <a:picLocks noChangeAspect="1"/>
                    </pic:cNvPicPr>
                  </pic:nvPicPr>
                  <pic:blipFill>
                    <a:blip r:embed="rId14"/>
                    <a:stretch>
                      <a:fillRect/>
                    </a:stretch>
                  </pic:blipFill>
                  <pic:spPr>
                    <a:xfrm>
                      <a:off x="0" y="0"/>
                      <a:ext cx="7568565" cy="10709275"/>
                    </a:xfrm>
                    <a:prstGeom prst="rect">
                      <a:avLst/>
                    </a:prstGeom>
                  </pic:spPr>
                </pic:pic>
              </a:graphicData>
            </a:graphic>
          </wp:anchor>
        </w:drawing>
      </w:r>
    </w:p>
    <w:p w14:paraId="3C96423D" w14:textId="77777777" w:rsidR="00B72A3B" w:rsidRDefault="007E11EF">
      <w:pPr>
        <w:pStyle w:val="1"/>
        <w:numPr>
          <w:ilvl w:val="0"/>
          <w:numId w:val="0"/>
        </w:numPr>
      </w:pPr>
      <w:bookmarkStart w:id="0" w:name="_Toc67967679"/>
      <w:bookmarkStart w:id="1" w:name="_Toc1668785291"/>
      <w:r>
        <w:rPr>
          <w:rFonts w:hint="eastAsia"/>
        </w:rPr>
        <w:lastRenderedPageBreak/>
        <w:t>目录</w:t>
      </w:r>
      <w:bookmarkEnd w:id="0"/>
      <w:bookmarkEnd w:id="1"/>
    </w:p>
    <w:p w14:paraId="6B77F3CD" w14:textId="77777777" w:rsidR="00B72A3B" w:rsidRDefault="007E11EF">
      <w:pPr>
        <w:pStyle w:val="TOC1"/>
        <w:tabs>
          <w:tab w:val="right" w:leader="dot" w:pos="8306"/>
        </w:tabs>
        <w:spacing w:before="156" w:after="156" w:line="240" w:lineRule="auto"/>
        <w:ind w:firstLine="480"/>
        <w:rPr>
          <w:rFonts w:ascii="Times New Roman Regular" w:eastAsia="宋体" w:hAnsi="Times New Roman Regular" w:cs="Times New Roman Regular"/>
          <w:b/>
          <w:bCs/>
        </w:rPr>
      </w:pP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TOC \o "1-3" \u </w:instrText>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b/>
          <w:bCs/>
        </w:rPr>
        <w:t>目录</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_Toc67967679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i</w:t>
      </w:r>
      <w:r>
        <w:rPr>
          <w:rFonts w:ascii="Times New Roman Regular" w:eastAsia="宋体" w:hAnsi="Times New Roman Regular" w:cs="Times New Roman Regular"/>
          <w:b/>
          <w:bCs/>
        </w:rPr>
        <w:fldChar w:fldCharType="end"/>
      </w:r>
    </w:p>
    <w:p w14:paraId="73D0F0E9"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表索引</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_Toc2018964396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ix</w:t>
      </w:r>
      <w:r>
        <w:rPr>
          <w:rFonts w:ascii="Times New Roman Regular" w:eastAsia="宋体" w:hAnsi="Times New Roman Regular" w:cs="Times New Roman Regular"/>
          <w:b/>
          <w:bCs/>
        </w:rPr>
        <w:fldChar w:fldCharType="end"/>
      </w:r>
    </w:p>
    <w:p w14:paraId="31B71B26"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摘要</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_Toc2125243434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x</w:t>
      </w:r>
      <w:r>
        <w:rPr>
          <w:rFonts w:ascii="Times New Roman Regular" w:eastAsia="宋体" w:hAnsi="Times New Roman Regular" w:cs="Times New Roman Regular"/>
          <w:b/>
          <w:bCs/>
        </w:rPr>
        <w:fldChar w:fldCharType="end"/>
      </w:r>
    </w:p>
    <w:p w14:paraId="5899480F"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1</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绪论</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_Toc1232971526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1</w:t>
      </w:r>
      <w:r>
        <w:rPr>
          <w:rFonts w:ascii="Times New Roman Regular" w:eastAsia="宋体" w:hAnsi="Times New Roman Regular" w:cs="Times New Roman Regular"/>
          <w:b/>
          <w:bCs/>
        </w:rPr>
        <w:fldChar w:fldCharType="end"/>
      </w:r>
    </w:p>
    <w:p w14:paraId="0B6E5DB1"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1.1</w:t>
      </w:r>
      <w:r>
        <w:rPr>
          <w:rFonts w:ascii="Times New Roman Regular" w:eastAsia="宋体" w:hAnsi="Times New Roman Regular" w:cs="Times New Roman Regular"/>
        </w:rPr>
        <w:t>研究背景</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_Toc1482727579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w:t>
      </w:r>
      <w:r>
        <w:rPr>
          <w:rFonts w:ascii="Times New Roman Regular" w:eastAsia="宋体" w:hAnsi="Times New Roman Regular" w:cs="Times New Roman Regular"/>
        </w:rPr>
        <w:fldChar w:fldCharType="end"/>
      </w:r>
    </w:p>
    <w:p w14:paraId="240CF48B"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1.1.1</w:t>
      </w:r>
      <w:r>
        <w:rPr>
          <w:rFonts w:ascii="Times New Roman Regular" w:eastAsia="宋体" w:hAnsi="Times New Roman Regular" w:cs="Times New Roman Regular"/>
        </w:rPr>
        <w:t>公共服务一体化建设的重要性</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_Toc802180465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w:t>
      </w:r>
      <w:r>
        <w:rPr>
          <w:rFonts w:ascii="Times New Roman Regular" w:eastAsia="宋体" w:hAnsi="Times New Roman Regular" w:cs="Times New Roman Regular"/>
        </w:rPr>
        <w:fldChar w:fldCharType="end"/>
      </w:r>
    </w:p>
    <w:p w14:paraId="200E368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1.1.2</w:t>
      </w:r>
      <w:r>
        <w:rPr>
          <w:rFonts w:ascii="Times New Roman Regular" w:eastAsia="宋体" w:hAnsi="Times New Roman Regular" w:cs="Times New Roman Regular"/>
        </w:rPr>
        <w:t>新时期公共服务一体化面临的新挑战</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_Toc344739389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w:t>
      </w:r>
      <w:r>
        <w:rPr>
          <w:rFonts w:ascii="Times New Roman Regular" w:eastAsia="宋体" w:hAnsi="Times New Roman Regular" w:cs="Times New Roman Regular"/>
        </w:rPr>
        <w:fldChar w:fldCharType="end"/>
      </w:r>
    </w:p>
    <w:p w14:paraId="5C4F0EE4"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1.1.3</w:t>
      </w:r>
      <w:r>
        <w:rPr>
          <w:rFonts w:ascii="Times New Roman Regular" w:eastAsia="宋体" w:hAnsi="Times New Roman Regular" w:cs="Times New Roman Regular"/>
        </w:rPr>
        <w:t>人民满意度与意愿的重要性</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_Toc124031317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w:t>
      </w:r>
      <w:r>
        <w:rPr>
          <w:rFonts w:ascii="Times New Roman Regular" w:eastAsia="宋体" w:hAnsi="Times New Roman Regular" w:cs="Times New Roman Regular"/>
        </w:rPr>
        <w:fldChar w:fldCharType="end"/>
      </w:r>
    </w:p>
    <w:p w14:paraId="5FFB3AF6"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bCs/>
        </w:rPr>
        <w:t xml:space="preserve">1.2 </w:t>
      </w:r>
      <w:r>
        <w:rPr>
          <w:rFonts w:ascii="Times New Roman Regular" w:eastAsia="宋体" w:hAnsi="Times New Roman Regular" w:cs="Times New Roman Regular"/>
          <w:bCs/>
        </w:rPr>
        <w:t>研究目的与意义</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_Toc1535207229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w:t>
      </w:r>
      <w:r>
        <w:rPr>
          <w:rFonts w:ascii="Times New Roman Regular" w:eastAsia="宋体" w:hAnsi="Times New Roman Regular" w:cs="Times New Roman Regular"/>
        </w:rPr>
        <w:fldChar w:fldCharType="end"/>
      </w:r>
    </w:p>
    <w:p w14:paraId="4411CC0E"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bCs/>
        </w:rPr>
        <w:t>1.2.1</w:t>
      </w:r>
      <w:r>
        <w:rPr>
          <w:rFonts w:ascii="Times New Roman Regular" w:eastAsia="宋体" w:hAnsi="Times New Roman Regular" w:cs="Times New Roman Regular"/>
          <w:bCs/>
        </w:rPr>
        <w:t>研究目的</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_Toc211879098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w:t>
      </w:r>
      <w:r>
        <w:rPr>
          <w:rFonts w:ascii="Times New Roman Regular" w:eastAsia="宋体" w:hAnsi="Times New Roman Regular" w:cs="Times New Roman Regular"/>
        </w:rPr>
        <w:fldChar w:fldCharType="end"/>
      </w:r>
    </w:p>
    <w:p w14:paraId="79CE0302"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bCs/>
        </w:rPr>
        <w:t>1.2.2</w:t>
      </w:r>
      <w:r>
        <w:rPr>
          <w:rFonts w:ascii="Times New Roman Regular" w:eastAsia="宋体" w:hAnsi="Times New Roman Regular" w:cs="Times New Roman Regular"/>
          <w:bCs/>
        </w:rPr>
        <w:t>研究意义</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_Toc535843212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5</w:t>
      </w:r>
      <w:r>
        <w:rPr>
          <w:rFonts w:ascii="Times New Roman Regular" w:eastAsia="宋体" w:hAnsi="Times New Roman Regular" w:cs="Times New Roman Regular"/>
        </w:rPr>
        <w:fldChar w:fldCharType="end"/>
      </w:r>
    </w:p>
    <w:p w14:paraId="6F566054"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1.3</w:t>
      </w:r>
      <w:r>
        <w:rPr>
          <w:rFonts w:ascii="Times New Roman Regular" w:eastAsia="宋体" w:hAnsi="Times New Roman Regular" w:cs="Times New Roman Regular"/>
        </w:rPr>
        <w:t>研究方法和思路</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_Toc1928461178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w:t>
      </w:r>
      <w:r>
        <w:rPr>
          <w:rFonts w:ascii="Times New Roman Regular" w:eastAsia="宋体" w:hAnsi="Times New Roman Regular" w:cs="Times New Roman Regular"/>
        </w:rPr>
        <w:fldChar w:fldCharType="end"/>
      </w:r>
    </w:p>
    <w:p w14:paraId="5FBA796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1.3.1 </w:t>
      </w:r>
      <w:r>
        <w:rPr>
          <w:rFonts w:ascii="Times New Roman Regular" w:eastAsia="宋体" w:hAnsi="Times New Roman Regular" w:cs="Times New Roman Regular"/>
        </w:rPr>
        <w:t>研究方法</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_Toc1823818122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w:t>
      </w:r>
      <w:r>
        <w:rPr>
          <w:rFonts w:ascii="Times New Roman Regular" w:eastAsia="宋体" w:hAnsi="Times New Roman Regular" w:cs="Times New Roman Regular"/>
        </w:rPr>
        <w:fldChar w:fldCharType="end"/>
      </w:r>
    </w:p>
    <w:p w14:paraId="0FD0BDF0"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1.3.2 </w:t>
      </w:r>
      <w:r>
        <w:rPr>
          <w:rFonts w:ascii="Times New Roman Regular" w:eastAsia="宋体" w:hAnsi="Times New Roman Regular" w:cs="Times New Roman Regular"/>
        </w:rPr>
        <w:t>研究思路</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_Toc1877082823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8</w:t>
      </w:r>
      <w:r>
        <w:rPr>
          <w:rFonts w:ascii="Times New Roman Regular" w:eastAsia="宋体" w:hAnsi="Times New Roman Regular" w:cs="Times New Roman Regular"/>
        </w:rPr>
        <w:fldChar w:fldCharType="end"/>
      </w:r>
    </w:p>
    <w:p w14:paraId="56135F47"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1.4</w:t>
      </w:r>
      <w:r>
        <w:rPr>
          <w:rFonts w:ascii="Times New Roman Regular" w:eastAsia="宋体" w:hAnsi="Times New Roman Regular" w:cs="Times New Roman Regular"/>
        </w:rPr>
        <w:t>创新点分析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_Toc1596231731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9</w:t>
      </w:r>
      <w:r>
        <w:rPr>
          <w:rFonts w:ascii="Times New Roman Regular" w:eastAsia="宋体" w:hAnsi="Times New Roman Regular" w:cs="Times New Roman Regular"/>
        </w:rPr>
        <w:fldChar w:fldCharType="end"/>
      </w:r>
    </w:p>
    <w:p w14:paraId="403AFE62"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1.4.1</w:t>
      </w:r>
      <w:r>
        <w:rPr>
          <w:rFonts w:ascii="Times New Roman Regular" w:eastAsia="宋体" w:hAnsi="Times New Roman Regular" w:cs="Times New Roman Regular"/>
        </w:rPr>
        <w:t>研究视角创新</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_Toc1500984593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9</w:t>
      </w:r>
      <w:r>
        <w:rPr>
          <w:rFonts w:ascii="Times New Roman Regular" w:eastAsia="宋体" w:hAnsi="Times New Roman Regular" w:cs="Times New Roman Regular"/>
        </w:rPr>
        <w:fldChar w:fldCharType="end"/>
      </w:r>
    </w:p>
    <w:p w14:paraId="323DDC68"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1.4.2</w:t>
      </w:r>
      <w:r>
        <w:rPr>
          <w:rFonts w:ascii="Times New Roman Regular" w:eastAsia="宋体" w:hAnsi="Times New Roman Regular" w:cs="Times New Roman Regular"/>
        </w:rPr>
        <w:t>研究内容创新</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_Toc557653242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9</w:t>
      </w:r>
      <w:r>
        <w:rPr>
          <w:rFonts w:ascii="Times New Roman Regular" w:eastAsia="宋体" w:hAnsi="Times New Roman Regular" w:cs="Times New Roman Regular"/>
        </w:rPr>
        <w:fldChar w:fldCharType="end"/>
      </w:r>
    </w:p>
    <w:p w14:paraId="0A3D3D5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1.4.3</w:t>
      </w:r>
      <w:r>
        <w:rPr>
          <w:rFonts w:ascii="Times New Roman Regular" w:eastAsia="宋体" w:hAnsi="Times New Roman Regular" w:cs="Times New Roman Regular"/>
        </w:rPr>
        <w:t>研究建议创新</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_Toc859402786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10</w:t>
      </w:r>
      <w:r>
        <w:rPr>
          <w:rFonts w:ascii="Times New Roman Regular" w:eastAsia="宋体" w:hAnsi="Times New Roman Regular" w:cs="Times New Roman Regular"/>
        </w:rPr>
        <w:fldChar w:fldCharType="end"/>
      </w:r>
    </w:p>
    <w:p w14:paraId="6A6768AE"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2</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文献综述</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_Toc7614580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11</w:t>
      </w:r>
      <w:r>
        <w:rPr>
          <w:rFonts w:ascii="Times New Roman Regular" w:eastAsia="宋体" w:hAnsi="Times New Roman Regular" w:cs="Times New Roman Regular"/>
          <w:b/>
          <w:bCs/>
        </w:rPr>
        <w:fldChar w:fldCharType="end"/>
      </w:r>
    </w:p>
    <w:p w14:paraId="1C27C3E3"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2.1</w:t>
      </w:r>
      <w:r>
        <w:rPr>
          <w:rFonts w:ascii="Times New Roman Regular" w:eastAsia="宋体" w:hAnsi="Times New Roman Regular" w:cs="Times New Roman Regular"/>
        </w:rPr>
        <w:t>相关概念界定</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_Toc1276710887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11</w:t>
      </w:r>
      <w:r>
        <w:rPr>
          <w:rFonts w:ascii="Times New Roman Regular" w:eastAsia="宋体" w:hAnsi="Times New Roman Regular" w:cs="Times New Roman Regular"/>
        </w:rPr>
        <w:fldChar w:fldCharType="end"/>
      </w:r>
    </w:p>
    <w:p w14:paraId="3C92ABC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2.1.1</w:t>
      </w:r>
      <w:r>
        <w:rPr>
          <w:rFonts w:ascii="Times New Roman Regular" w:eastAsia="宋体" w:hAnsi="Times New Roman Regular" w:cs="Times New Roman Regular"/>
        </w:rPr>
        <w:t>全域公共服务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_Toc23276985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11</w:t>
      </w:r>
      <w:r>
        <w:rPr>
          <w:rFonts w:ascii="Times New Roman Regular" w:eastAsia="宋体" w:hAnsi="Times New Roman Regular" w:cs="Times New Roman Regular"/>
        </w:rPr>
        <w:fldChar w:fldCharType="end"/>
      </w:r>
    </w:p>
    <w:p w14:paraId="61D5336E"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2.1.2</w:t>
      </w:r>
      <w:r>
        <w:rPr>
          <w:rFonts w:ascii="Times New Roman Regular" w:eastAsia="宋体" w:hAnsi="Times New Roman Regular" w:cs="Times New Roman Regular"/>
        </w:rPr>
        <w:t>公共服务一体化</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_Toc374263141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12</w:t>
      </w:r>
      <w:r>
        <w:rPr>
          <w:rFonts w:ascii="Times New Roman Regular" w:eastAsia="宋体" w:hAnsi="Times New Roman Regular" w:cs="Times New Roman Regular"/>
        </w:rPr>
        <w:fldChar w:fldCharType="end"/>
      </w:r>
    </w:p>
    <w:p w14:paraId="4B22F500"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2.2</w:t>
      </w:r>
      <w:r>
        <w:rPr>
          <w:rFonts w:ascii="Times New Roman Regular" w:eastAsia="宋体" w:hAnsi="Times New Roman Regular" w:cs="Times New Roman Regular"/>
        </w:rPr>
        <w:t>对全域公共服务一体化群众满意度与需求偏好的影响因素研究</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_Toc261008724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13</w:t>
      </w:r>
      <w:r>
        <w:rPr>
          <w:rFonts w:ascii="Times New Roman Regular" w:eastAsia="宋体" w:hAnsi="Times New Roman Regular" w:cs="Times New Roman Regular"/>
        </w:rPr>
        <w:fldChar w:fldCharType="end"/>
      </w:r>
    </w:p>
    <w:p w14:paraId="171DEC60"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2.2.1</w:t>
      </w:r>
      <w:r>
        <w:rPr>
          <w:rFonts w:ascii="Times New Roman Regular" w:eastAsia="宋体" w:hAnsi="Times New Roman Regular" w:cs="Times New Roman Regular"/>
        </w:rPr>
        <w:t>区域差异影响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_Toc1612017094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13</w:t>
      </w:r>
      <w:r>
        <w:rPr>
          <w:rFonts w:ascii="Times New Roman Regular" w:eastAsia="宋体" w:hAnsi="Times New Roman Regular" w:cs="Times New Roman Regular"/>
        </w:rPr>
        <w:fldChar w:fldCharType="end"/>
      </w:r>
    </w:p>
    <w:p w14:paraId="7201DD83"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2.2.2</w:t>
      </w:r>
      <w:r>
        <w:rPr>
          <w:rFonts w:ascii="Times New Roman Regular" w:eastAsia="宋体" w:hAnsi="Times New Roman Regular" w:cs="Times New Roman Regular"/>
        </w:rPr>
        <w:t>城乡差距影响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_Toc517608306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13</w:t>
      </w:r>
      <w:r>
        <w:rPr>
          <w:rFonts w:ascii="Times New Roman Regular" w:eastAsia="宋体" w:hAnsi="Times New Roman Regular" w:cs="Times New Roman Regular"/>
        </w:rPr>
        <w:fldChar w:fldCharType="end"/>
      </w:r>
    </w:p>
    <w:p w14:paraId="4C9BE519"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2.2.3</w:t>
      </w:r>
      <w:r>
        <w:rPr>
          <w:rFonts w:ascii="Times New Roman Regular" w:eastAsia="宋体" w:hAnsi="Times New Roman Regular" w:cs="Times New Roman Regular"/>
        </w:rPr>
        <w:t>数字化进程影响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_Toc2134028592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14</w:t>
      </w:r>
      <w:r>
        <w:rPr>
          <w:rFonts w:ascii="Times New Roman Regular" w:eastAsia="宋体" w:hAnsi="Times New Roman Regular" w:cs="Times New Roman Regular"/>
        </w:rPr>
        <w:fldChar w:fldCharType="end"/>
      </w:r>
    </w:p>
    <w:p w14:paraId="13B0C953"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2.2.4</w:t>
      </w:r>
      <w:r>
        <w:rPr>
          <w:rFonts w:ascii="Times New Roman Regular" w:eastAsia="宋体" w:hAnsi="Times New Roman Regular" w:cs="Times New Roman Regular"/>
        </w:rPr>
        <w:t>多主体协同治理的影响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_Toc1494157197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15</w:t>
      </w:r>
      <w:r>
        <w:rPr>
          <w:rFonts w:ascii="Times New Roman Regular" w:eastAsia="宋体" w:hAnsi="Times New Roman Regular" w:cs="Times New Roman Regular"/>
        </w:rPr>
        <w:fldChar w:fldCharType="end"/>
      </w:r>
    </w:p>
    <w:p w14:paraId="00283572"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lastRenderedPageBreak/>
        <w:t>2.2.5</w:t>
      </w:r>
      <w:r>
        <w:rPr>
          <w:rFonts w:ascii="Times New Roman Regular" w:eastAsia="宋体" w:hAnsi="Times New Roman Regular" w:cs="Times New Roman Regular"/>
        </w:rPr>
        <w:t>财政支出结构不平衡的影响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_Toc1773725608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16</w:t>
      </w:r>
      <w:r>
        <w:rPr>
          <w:rFonts w:ascii="Times New Roman Regular" w:eastAsia="宋体" w:hAnsi="Times New Roman Regular" w:cs="Times New Roman Regular"/>
        </w:rPr>
        <w:fldChar w:fldCharType="end"/>
      </w:r>
    </w:p>
    <w:p w14:paraId="2197040C"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2.3</w:t>
      </w:r>
      <w:r>
        <w:rPr>
          <w:rFonts w:ascii="Times New Roman Regular" w:eastAsia="宋体" w:hAnsi="Times New Roman Regular" w:cs="Times New Roman Regular"/>
        </w:rPr>
        <w:t>对全域公共服务一体化面临的困境研究</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_Toc1785789649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16</w:t>
      </w:r>
      <w:r>
        <w:rPr>
          <w:rFonts w:ascii="Times New Roman Regular" w:eastAsia="宋体" w:hAnsi="Times New Roman Regular" w:cs="Times New Roman Regular"/>
        </w:rPr>
        <w:fldChar w:fldCharType="end"/>
      </w:r>
    </w:p>
    <w:p w14:paraId="39830B97"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3</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调查方案设计</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_Toc535180271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18</w:t>
      </w:r>
      <w:r>
        <w:rPr>
          <w:rFonts w:ascii="Times New Roman Regular" w:eastAsia="宋体" w:hAnsi="Times New Roman Regular" w:cs="Times New Roman Regular"/>
          <w:b/>
          <w:bCs/>
        </w:rPr>
        <w:fldChar w:fldCharType="end"/>
      </w:r>
    </w:p>
    <w:p w14:paraId="73606FCD"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3.1 </w:t>
      </w:r>
      <w:r>
        <w:rPr>
          <w:rFonts w:ascii="Times New Roman Regular" w:eastAsia="宋体" w:hAnsi="Times New Roman Regular" w:cs="Times New Roman Regular"/>
        </w:rPr>
        <w:t>调查范围及对象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_Toc1113301061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18</w:t>
      </w:r>
      <w:r>
        <w:rPr>
          <w:rFonts w:ascii="Times New Roman Regular" w:eastAsia="宋体" w:hAnsi="Times New Roman Regular" w:cs="Times New Roman Regular"/>
        </w:rPr>
        <w:fldChar w:fldCharType="end"/>
      </w:r>
    </w:p>
    <w:p w14:paraId="55AE0468"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3.1.1</w:t>
      </w:r>
      <w:r>
        <w:rPr>
          <w:rFonts w:ascii="Times New Roman Regular" w:eastAsia="宋体" w:hAnsi="Times New Roman Regular" w:cs="Times New Roman Regular"/>
        </w:rPr>
        <w:t>调查范围</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_Toc225915916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18</w:t>
      </w:r>
      <w:r>
        <w:rPr>
          <w:rFonts w:ascii="Times New Roman Regular" w:eastAsia="宋体" w:hAnsi="Times New Roman Regular" w:cs="Times New Roman Regular"/>
        </w:rPr>
        <w:fldChar w:fldCharType="end"/>
      </w:r>
    </w:p>
    <w:p w14:paraId="0FEBEA38"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3.1.2 </w:t>
      </w:r>
      <w:r>
        <w:rPr>
          <w:rFonts w:ascii="Times New Roman Regular" w:eastAsia="宋体" w:hAnsi="Times New Roman Regular" w:cs="Times New Roman Regular"/>
        </w:rPr>
        <w:t>研究对象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_Toc217712316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19</w:t>
      </w:r>
      <w:r>
        <w:rPr>
          <w:rFonts w:ascii="Times New Roman Regular" w:eastAsia="宋体" w:hAnsi="Times New Roman Regular" w:cs="Times New Roman Regular"/>
        </w:rPr>
        <w:fldChar w:fldCharType="end"/>
      </w:r>
    </w:p>
    <w:p w14:paraId="6885110D"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3.2 </w:t>
      </w:r>
      <w:r>
        <w:rPr>
          <w:rFonts w:ascii="Times New Roman Regular" w:eastAsia="宋体" w:hAnsi="Times New Roman Regular" w:cs="Times New Roman Regular"/>
        </w:rPr>
        <w:t>抽样方案设计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_Toc1926244171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20</w:t>
      </w:r>
      <w:r>
        <w:rPr>
          <w:rFonts w:ascii="Times New Roman Regular" w:eastAsia="宋体" w:hAnsi="Times New Roman Regular" w:cs="Times New Roman Regular"/>
        </w:rPr>
        <w:fldChar w:fldCharType="end"/>
      </w:r>
    </w:p>
    <w:p w14:paraId="53EC0E17"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3.2.1 </w:t>
      </w:r>
      <w:r>
        <w:rPr>
          <w:rFonts w:ascii="Times New Roman Regular" w:eastAsia="宋体" w:hAnsi="Times New Roman Regular" w:cs="Times New Roman Regular"/>
        </w:rPr>
        <w:t>预调查</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_Toc1069803472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20</w:t>
      </w:r>
      <w:r>
        <w:rPr>
          <w:rFonts w:ascii="Times New Roman Regular" w:eastAsia="宋体" w:hAnsi="Times New Roman Regular" w:cs="Times New Roman Regular"/>
        </w:rPr>
        <w:fldChar w:fldCharType="end"/>
      </w:r>
    </w:p>
    <w:p w14:paraId="21E5778D"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3.2.2 </w:t>
      </w:r>
      <w:r>
        <w:rPr>
          <w:rFonts w:ascii="Times New Roman Regular" w:eastAsia="宋体" w:hAnsi="Times New Roman Regular" w:cs="Times New Roman Regular"/>
        </w:rPr>
        <w:t>样本容量的确定</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_Toc313371997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21</w:t>
      </w:r>
      <w:r>
        <w:rPr>
          <w:rFonts w:ascii="Times New Roman Regular" w:eastAsia="宋体" w:hAnsi="Times New Roman Regular" w:cs="Times New Roman Regular"/>
        </w:rPr>
        <w:fldChar w:fldCharType="end"/>
      </w:r>
    </w:p>
    <w:p w14:paraId="7B2824F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3.2.3 </w:t>
      </w:r>
      <w:r>
        <w:rPr>
          <w:rFonts w:ascii="Times New Roman Regular" w:eastAsia="宋体" w:hAnsi="Times New Roman Regular" w:cs="Times New Roman Regular"/>
        </w:rPr>
        <w:t>样本量分配</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_Toc1213251135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22</w:t>
      </w:r>
      <w:r>
        <w:rPr>
          <w:rFonts w:ascii="Times New Roman Regular" w:eastAsia="宋体" w:hAnsi="Times New Roman Regular" w:cs="Times New Roman Regular"/>
        </w:rPr>
        <w:fldChar w:fldCharType="end"/>
      </w:r>
    </w:p>
    <w:p w14:paraId="4E1F72F8"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3.3 </w:t>
      </w:r>
      <w:r>
        <w:rPr>
          <w:rFonts w:ascii="Times New Roman Regular" w:eastAsia="宋体" w:hAnsi="Times New Roman Regular" w:cs="Times New Roman Regular"/>
        </w:rPr>
        <w:t>调查问卷设计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_Toc754597680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22</w:t>
      </w:r>
      <w:r>
        <w:rPr>
          <w:rFonts w:ascii="Times New Roman Regular" w:eastAsia="宋体" w:hAnsi="Times New Roman Regular" w:cs="Times New Roman Regular"/>
        </w:rPr>
        <w:fldChar w:fldCharType="end"/>
      </w:r>
    </w:p>
    <w:p w14:paraId="278A8084"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3.3.1 </w:t>
      </w:r>
      <w:r>
        <w:rPr>
          <w:rFonts w:ascii="Times New Roman Regular" w:eastAsia="宋体" w:hAnsi="Times New Roman Regular" w:cs="Times New Roman Regular"/>
        </w:rPr>
        <w:t>问卷设计原则</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_Toc1632272225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22</w:t>
      </w:r>
      <w:r>
        <w:rPr>
          <w:rFonts w:ascii="Times New Roman Regular" w:eastAsia="宋体" w:hAnsi="Times New Roman Regular" w:cs="Times New Roman Regular"/>
        </w:rPr>
        <w:fldChar w:fldCharType="end"/>
      </w:r>
    </w:p>
    <w:p w14:paraId="07711B6D"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3.3.2 </w:t>
      </w:r>
      <w:r>
        <w:rPr>
          <w:rFonts w:ascii="Times New Roman Regular" w:eastAsia="宋体" w:hAnsi="Times New Roman Regular" w:cs="Times New Roman Regular"/>
        </w:rPr>
        <w:t>问卷内容设计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_Toc1643178797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23</w:t>
      </w:r>
      <w:r>
        <w:rPr>
          <w:rFonts w:ascii="Times New Roman Regular" w:eastAsia="宋体" w:hAnsi="Times New Roman Regular" w:cs="Times New Roman Regular"/>
        </w:rPr>
        <w:fldChar w:fldCharType="end"/>
      </w:r>
    </w:p>
    <w:p w14:paraId="1935E56A"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3.4 </w:t>
      </w:r>
      <w:r>
        <w:rPr>
          <w:rFonts w:ascii="Times New Roman Regular" w:eastAsia="宋体" w:hAnsi="Times New Roman Regular" w:cs="Times New Roman Regular"/>
        </w:rPr>
        <w:t>调研过程设计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_Toc38364142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28</w:t>
      </w:r>
      <w:r>
        <w:rPr>
          <w:rFonts w:ascii="Times New Roman Regular" w:eastAsia="宋体" w:hAnsi="Times New Roman Regular" w:cs="Times New Roman Regular"/>
        </w:rPr>
        <w:fldChar w:fldCharType="end"/>
      </w:r>
    </w:p>
    <w:p w14:paraId="43AECB8E"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bCs/>
        </w:rPr>
        <w:t>3.4.1</w:t>
      </w:r>
      <w:r>
        <w:rPr>
          <w:rFonts w:ascii="Times New Roman Regular" w:eastAsia="宋体" w:hAnsi="Times New Roman Regular" w:cs="Times New Roman Regular"/>
          <w:bCs/>
        </w:rPr>
        <w:t>调查进度安排</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_Toc541040494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28</w:t>
      </w:r>
      <w:r>
        <w:rPr>
          <w:rFonts w:ascii="Times New Roman Regular" w:eastAsia="宋体" w:hAnsi="Times New Roman Regular" w:cs="Times New Roman Regular"/>
        </w:rPr>
        <w:fldChar w:fldCharType="end"/>
      </w:r>
    </w:p>
    <w:p w14:paraId="23C3DB55"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3.4.2</w:t>
      </w:r>
      <w:r>
        <w:rPr>
          <w:rFonts w:ascii="Times New Roman Regular" w:eastAsia="宋体" w:hAnsi="Times New Roman Regular" w:cs="Times New Roman Regular"/>
        </w:rPr>
        <w:t>调查人员安排</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_Toc821821260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29</w:t>
      </w:r>
      <w:r>
        <w:rPr>
          <w:rFonts w:ascii="Times New Roman Regular" w:eastAsia="宋体" w:hAnsi="Times New Roman Regular" w:cs="Times New Roman Regular"/>
        </w:rPr>
        <w:fldChar w:fldCharType="end"/>
      </w:r>
    </w:p>
    <w:p w14:paraId="2BC21011"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4</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问卷质量分析</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_Toc1882582963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30</w:t>
      </w:r>
      <w:r>
        <w:rPr>
          <w:rFonts w:ascii="Times New Roman Regular" w:eastAsia="宋体" w:hAnsi="Times New Roman Regular" w:cs="Times New Roman Regular"/>
          <w:b/>
          <w:bCs/>
        </w:rPr>
        <w:fldChar w:fldCharType="end"/>
      </w:r>
    </w:p>
    <w:p w14:paraId="4EEF1AE4"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4.1 </w:t>
      </w:r>
      <w:r>
        <w:rPr>
          <w:rFonts w:ascii="Times New Roman Regular" w:eastAsia="宋体" w:hAnsi="Times New Roman Regular" w:cs="Times New Roman Regular"/>
        </w:rPr>
        <w:t>数据预处理</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_Toc1695287890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30</w:t>
      </w:r>
      <w:r>
        <w:rPr>
          <w:rFonts w:ascii="Times New Roman Regular" w:eastAsia="宋体" w:hAnsi="Times New Roman Regular" w:cs="Times New Roman Regular"/>
        </w:rPr>
        <w:fldChar w:fldCharType="end"/>
      </w:r>
    </w:p>
    <w:p w14:paraId="45E777F1"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4.1.1 </w:t>
      </w:r>
      <w:r>
        <w:rPr>
          <w:rFonts w:ascii="Times New Roman Regular" w:eastAsia="宋体" w:hAnsi="Times New Roman Regular" w:cs="Times New Roman Regular"/>
        </w:rPr>
        <w:t>初始数据的获取</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_Toc2038022481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30</w:t>
      </w:r>
      <w:r>
        <w:rPr>
          <w:rFonts w:ascii="Times New Roman Regular" w:eastAsia="宋体" w:hAnsi="Times New Roman Regular" w:cs="Times New Roman Regular"/>
        </w:rPr>
        <w:fldChar w:fldCharType="end"/>
      </w:r>
    </w:p>
    <w:p w14:paraId="5BF12D98"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4.1.2 </w:t>
      </w:r>
      <w:r>
        <w:rPr>
          <w:rFonts w:ascii="Times New Roman Regular" w:eastAsia="宋体" w:hAnsi="Times New Roman Regular" w:cs="Times New Roman Regular"/>
        </w:rPr>
        <w:t>数据的清理与录入</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_Toc679668517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30</w:t>
      </w:r>
      <w:r>
        <w:rPr>
          <w:rFonts w:ascii="Times New Roman Regular" w:eastAsia="宋体" w:hAnsi="Times New Roman Regular" w:cs="Times New Roman Regular"/>
        </w:rPr>
        <w:fldChar w:fldCharType="end"/>
      </w:r>
    </w:p>
    <w:p w14:paraId="4E6F0047"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4.2 </w:t>
      </w:r>
      <w:r>
        <w:rPr>
          <w:rFonts w:ascii="Times New Roman Regular" w:eastAsia="宋体" w:hAnsi="Times New Roman Regular" w:cs="Times New Roman Regular"/>
        </w:rPr>
        <w:t>信度分析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_Toc723246826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30</w:t>
      </w:r>
      <w:r>
        <w:rPr>
          <w:rFonts w:ascii="Times New Roman Regular" w:eastAsia="宋体" w:hAnsi="Times New Roman Regular" w:cs="Times New Roman Regular"/>
        </w:rPr>
        <w:fldChar w:fldCharType="end"/>
      </w:r>
    </w:p>
    <w:p w14:paraId="136A7864"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4.3 </w:t>
      </w:r>
      <w:r>
        <w:rPr>
          <w:rFonts w:ascii="Times New Roman Regular" w:eastAsia="宋体" w:hAnsi="Times New Roman Regular" w:cs="Times New Roman Regular"/>
        </w:rPr>
        <w:t>效度分析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_Toc851962562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31</w:t>
      </w:r>
      <w:r>
        <w:rPr>
          <w:rFonts w:ascii="Times New Roman Regular" w:eastAsia="宋体" w:hAnsi="Times New Roman Regular" w:cs="Times New Roman Regular"/>
        </w:rPr>
        <w:fldChar w:fldCharType="end"/>
      </w:r>
    </w:p>
    <w:p w14:paraId="76994A93"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4.4 </w:t>
      </w:r>
      <w:r>
        <w:rPr>
          <w:rFonts w:ascii="Times New Roman Regular" w:eastAsia="宋体" w:hAnsi="Times New Roman Regular" w:cs="Times New Roman Regular"/>
        </w:rPr>
        <w:t>误差控制设计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_Toc1661304985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32</w:t>
      </w:r>
      <w:r>
        <w:rPr>
          <w:rFonts w:ascii="Times New Roman Regular" w:eastAsia="宋体" w:hAnsi="Times New Roman Regular" w:cs="Times New Roman Regular"/>
        </w:rPr>
        <w:fldChar w:fldCharType="end"/>
      </w:r>
    </w:p>
    <w:p w14:paraId="71CED6B8"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4.4.1</w:t>
      </w:r>
      <w:r>
        <w:rPr>
          <w:rFonts w:ascii="Times New Roman Regular" w:eastAsia="宋体" w:hAnsi="Times New Roman Regular" w:cs="Times New Roman Regular"/>
        </w:rPr>
        <w:t>抽样误差的控制</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_Toc2117988248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33</w:t>
      </w:r>
      <w:r>
        <w:rPr>
          <w:rFonts w:ascii="Times New Roman Regular" w:eastAsia="宋体" w:hAnsi="Times New Roman Regular" w:cs="Times New Roman Regular"/>
        </w:rPr>
        <w:fldChar w:fldCharType="end"/>
      </w:r>
    </w:p>
    <w:p w14:paraId="271051A6"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4.4.2</w:t>
      </w:r>
      <w:r>
        <w:rPr>
          <w:rFonts w:ascii="Times New Roman Regular" w:eastAsia="宋体" w:hAnsi="Times New Roman Regular" w:cs="Times New Roman Regular"/>
        </w:rPr>
        <w:t>非抽样误差控制</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_Toc339551464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34</w:t>
      </w:r>
      <w:r>
        <w:rPr>
          <w:rFonts w:ascii="Times New Roman Regular" w:eastAsia="宋体" w:hAnsi="Times New Roman Regular" w:cs="Times New Roman Regular"/>
        </w:rPr>
        <w:fldChar w:fldCharType="end"/>
      </w:r>
    </w:p>
    <w:p w14:paraId="38190A13"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5</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群众对全域公共服务一体化满意度与需求偏好的描述性统计</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_Toc977405369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37</w:t>
      </w:r>
      <w:r>
        <w:rPr>
          <w:rFonts w:ascii="Times New Roman Regular" w:eastAsia="宋体" w:hAnsi="Times New Roman Regular" w:cs="Times New Roman Regular"/>
          <w:b/>
          <w:bCs/>
        </w:rPr>
        <w:fldChar w:fldCharType="end"/>
      </w:r>
    </w:p>
    <w:p w14:paraId="33A43A4B"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5.1</w:t>
      </w:r>
      <w:r>
        <w:rPr>
          <w:rFonts w:ascii="Times New Roman Regular" w:eastAsia="宋体" w:hAnsi="Times New Roman Regular" w:cs="Times New Roman Regular"/>
        </w:rPr>
        <w:t>样本构成统计</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_Toc1149620880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37</w:t>
      </w:r>
      <w:r>
        <w:rPr>
          <w:rFonts w:ascii="Times New Roman Regular" w:eastAsia="宋体" w:hAnsi="Times New Roman Regular" w:cs="Times New Roman Regular"/>
        </w:rPr>
        <w:fldChar w:fldCharType="end"/>
      </w:r>
    </w:p>
    <w:p w14:paraId="3E5D1C59"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5.1.1 </w:t>
      </w:r>
      <w:r>
        <w:rPr>
          <w:rFonts w:ascii="Times New Roman Regular" w:eastAsia="宋体" w:hAnsi="Times New Roman Regular" w:cs="Times New Roman Regular"/>
        </w:rPr>
        <w:t>调查者基本情况分析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_Toc767758101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39</w:t>
      </w:r>
      <w:r>
        <w:rPr>
          <w:rFonts w:ascii="Times New Roman Regular" w:eastAsia="宋体" w:hAnsi="Times New Roman Regular" w:cs="Times New Roman Regular"/>
        </w:rPr>
        <w:fldChar w:fldCharType="end"/>
      </w:r>
    </w:p>
    <w:p w14:paraId="151558A7"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5.1.2 </w:t>
      </w:r>
      <w:r>
        <w:rPr>
          <w:rFonts w:ascii="Times New Roman Regular" w:eastAsia="宋体" w:hAnsi="Times New Roman Regular" w:cs="Times New Roman Regular"/>
        </w:rPr>
        <w:t>大众对基础设施的评分</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_Toc1628652331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41</w:t>
      </w:r>
      <w:r>
        <w:rPr>
          <w:rFonts w:ascii="Times New Roman Regular" w:eastAsia="宋体" w:hAnsi="Times New Roman Regular" w:cs="Times New Roman Regular"/>
        </w:rPr>
        <w:fldChar w:fldCharType="end"/>
      </w:r>
    </w:p>
    <w:p w14:paraId="6EF6BBBB"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lastRenderedPageBreak/>
        <w:t>5.1.3</w:t>
      </w:r>
      <w:r>
        <w:rPr>
          <w:rFonts w:ascii="Times New Roman Regular" w:eastAsia="宋体" w:hAnsi="Times New Roman Regular" w:cs="Times New Roman Regular"/>
        </w:rPr>
        <w:t>大众对公共服务的评分</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_Toc933162455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42</w:t>
      </w:r>
      <w:r>
        <w:rPr>
          <w:rFonts w:ascii="Times New Roman Regular" w:eastAsia="宋体" w:hAnsi="Times New Roman Regular" w:cs="Times New Roman Regular"/>
        </w:rPr>
        <w:fldChar w:fldCharType="end"/>
      </w:r>
    </w:p>
    <w:p w14:paraId="0A8CF690"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5.1.7</w:t>
      </w:r>
      <w:r>
        <w:rPr>
          <w:rFonts w:ascii="Times New Roman Regular" w:eastAsia="宋体" w:hAnsi="Times New Roman Regular" w:cs="Times New Roman Regular"/>
        </w:rPr>
        <w:t>公众需求分析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_Toc588307144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45</w:t>
      </w:r>
      <w:r>
        <w:rPr>
          <w:rFonts w:ascii="Times New Roman Regular" w:eastAsia="宋体" w:hAnsi="Times New Roman Regular" w:cs="Times New Roman Regular"/>
        </w:rPr>
        <w:fldChar w:fldCharType="end"/>
      </w:r>
    </w:p>
    <w:p w14:paraId="5CDBAF14"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5.2 </w:t>
      </w:r>
      <w:r>
        <w:rPr>
          <w:rFonts w:ascii="Times New Roman Regular" w:eastAsia="宋体" w:hAnsi="Times New Roman Regular" w:cs="Times New Roman Regular"/>
        </w:rPr>
        <w:t>主体问卷描述性分析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_Toc663458420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47</w:t>
      </w:r>
      <w:r>
        <w:rPr>
          <w:rFonts w:ascii="Times New Roman Regular" w:eastAsia="宋体" w:hAnsi="Times New Roman Regular" w:cs="Times New Roman Regular"/>
        </w:rPr>
        <w:fldChar w:fldCharType="end"/>
      </w:r>
    </w:p>
    <w:p w14:paraId="72D87804"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6</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影响公共服务一体化人民意愿与偏好的影响因素分析</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_Toc1010569716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50</w:t>
      </w:r>
      <w:r>
        <w:rPr>
          <w:rFonts w:ascii="Times New Roman Regular" w:eastAsia="宋体" w:hAnsi="Times New Roman Regular" w:cs="Times New Roman Regular"/>
          <w:b/>
          <w:bCs/>
        </w:rPr>
        <w:fldChar w:fldCharType="end"/>
      </w:r>
    </w:p>
    <w:p w14:paraId="758124EA"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6.1</w:t>
      </w:r>
      <w:r>
        <w:rPr>
          <w:rFonts w:ascii="Times New Roman Regular" w:eastAsia="宋体" w:hAnsi="Times New Roman Regular" w:cs="Times New Roman Regular"/>
        </w:rPr>
        <w:t>基于逻辑回归下的影响因素实证分析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_Toc197052689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50</w:t>
      </w:r>
      <w:r>
        <w:rPr>
          <w:rFonts w:ascii="Times New Roman Regular" w:eastAsia="宋体" w:hAnsi="Times New Roman Regular" w:cs="Times New Roman Regular"/>
        </w:rPr>
        <w:fldChar w:fldCharType="end"/>
      </w:r>
    </w:p>
    <w:p w14:paraId="767221C3"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6.1.1</w:t>
      </w:r>
      <w:r>
        <w:rPr>
          <w:rFonts w:ascii="Times New Roman Regular" w:eastAsia="宋体" w:hAnsi="Times New Roman Regular" w:cs="Times New Roman Regular"/>
        </w:rPr>
        <w:t>逻辑回归前提条件论证</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_Toc444760349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52</w:t>
      </w:r>
      <w:r>
        <w:rPr>
          <w:rFonts w:ascii="Times New Roman Regular" w:eastAsia="宋体" w:hAnsi="Times New Roman Regular" w:cs="Times New Roman Regular"/>
        </w:rPr>
        <w:fldChar w:fldCharType="end"/>
      </w:r>
    </w:p>
    <w:p w14:paraId="13862051"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6.1.2</w:t>
      </w:r>
      <w:r>
        <w:rPr>
          <w:rFonts w:ascii="Times New Roman Regular" w:eastAsia="宋体" w:hAnsi="Times New Roman Regular" w:cs="Times New Roman Regular"/>
        </w:rPr>
        <w:t>有序逻辑回归数据分析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_Toc1844094083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54</w:t>
      </w:r>
      <w:r>
        <w:rPr>
          <w:rFonts w:ascii="Times New Roman Regular" w:eastAsia="宋体" w:hAnsi="Times New Roman Regular" w:cs="Times New Roman Regular"/>
        </w:rPr>
        <w:fldChar w:fldCharType="end"/>
      </w:r>
    </w:p>
    <w:p w14:paraId="1B927B40"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6.1.3</w:t>
      </w:r>
      <w:r>
        <w:rPr>
          <w:rFonts w:ascii="Times New Roman Regular" w:eastAsia="宋体" w:hAnsi="Times New Roman Regular" w:cs="Times New Roman Regular"/>
        </w:rPr>
        <w:t>有序</w:t>
      </w:r>
      <w:r>
        <w:rPr>
          <w:rFonts w:ascii="Times New Roman Regular" w:eastAsia="宋体" w:hAnsi="Times New Roman Regular" w:cs="Times New Roman Regular"/>
        </w:rPr>
        <w:t>logistic</w:t>
      </w:r>
      <w:r>
        <w:rPr>
          <w:rFonts w:ascii="Times New Roman Regular" w:eastAsia="宋体" w:hAnsi="Times New Roman Regular" w:cs="Times New Roman Regular"/>
        </w:rPr>
        <w:t>回归的结果分析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_Toc1205259477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59</w:t>
      </w:r>
      <w:r>
        <w:rPr>
          <w:rFonts w:ascii="Times New Roman Regular" w:eastAsia="宋体" w:hAnsi="Times New Roman Regular" w:cs="Times New Roman Regular"/>
        </w:rPr>
        <w:fldChar w:fldCharType="end"/>
      </w:r>
    </w:p>
    <w:p w14:paraId="5D8F0616"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6.1.4</w:t>
      </w:r>
      <w:r>
        <w:rPr>
          <w:rFonts w:ascii="Times New Roman Regular" w:eastAsia="宋体" w:hAnsi="Times New Roman Regular" w:cs="Times New Roman Regular"/>
        </w:rPr>
        <w:t>有序</w:t>
      </w:r>
      <w:r>
        <w:rPr>
          <w:rFonts w:ascii="Times New Roman Regular" w:eastAsia="宋体" w:hAnsi="Times New Roman Regular" w:cs="Times New Roman Regular"/>
        </w:rPr>
        <w:t>logistic</w:t>
      </w:r>
      <w:r>
        <w:rPr>
          <w:rFonts w:ascii="Times New Roman Regular" w:eastAsia="宋体" w:hAnsi="Times New Roman Regular" w:cs="Times New Roman Regular"/>
        </w:rPr>
        <w:t>回归的结果解释</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_Toc1730271435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61</w:t>
      </w:r>
      <w:r>
        <w:rPr>
          <w:rFonts w:ascii="Times New Roman Regular" w:eastAsia="宋体" w:hAnsi="Times New Roman Regular" w:cs="Times New Roman Regular"/>
        </w:rPr>
        <w:fldChar w:fldCharType="end"/>
      </w:r>
    </w:p>
    <w:p w14:paraId="52E970E7"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6.2 </w:t>
      </w:r>
      <w:r>
        <w:rPr>
          <w:rFonts w:ascii="Times New Roman Regular" w:eastAsia="宋体" w:hAnsi="Times New Roman Regular" w:cs="Times New Roman Regular"/>
        </w:rPr>
        <w:t>基于结构方程模型下的影响因素分析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_Toc1595944018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62</w:t>
      </w:r>
      <w:r>
        <w:rPr>
          <w:rFonts w:ascii="Times New Roman Regular" w:eastAsia="宋体" w:hAnsi="Times New Roman Regular" w:cs="Times New Roman Regular"/>
        </w:rPr>
        <w:fldChar w:fldCharType="end"/>
      </w:r>
    </w:p>
    <w:p w14:paraId="609D31DF"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6.2.2 </w:t>
      </w:r>
      <w:r>
        <w:rPr>
          <w:rFonts w:ascii="Times New Roman Regular" w:eastAsia="宋体" w:hAnsi="Times New Roman Regular" w:cs="Times New Roman Regular"/>
        </w:rPr>
        <w:t>结构方程理论模型构建</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_Toc960359496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64</w:t>
      </w:r>
      <w:r>
        <w:rPr>
          <w:rFonts w:ascii="Times New Roman Regular" w:eastAsia="宋体" w:hAnsi="Times New Roman Regular" w:cs="Times New Roman Regular"/>
        </w:rPr>
        <w:fldChar w:fldCharType="end"/>
      </w:r>
    </w:p>
    <w:p w14:paraId="098F1DB1"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6.2.3 </w:t>
      </w:r>
      <w:r>
        <w:rPr>
          <w:rFonts w:ascii="Times New Roman Regular" w:eastAsia="宋体" w:hAnsi="Times New Roman Regular" w:cs="Times New Roman Regular"/>
        </w:rPr>
        <w:t>结构方程模型拟合度评价</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_Toc274958420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65</w:t>
      </w:r>
      <w:r>
        <w:rPr>
          <w:rFonts w:ascii="Times New Roman Regular" w:eastAsia="宋体" w:hAnsi="Times New Roman Regular" w:cs="Times New Roman Regular"/>
        </w:rPr>
        <w:fldChar w:fldCharType="end"/>
      </w:r>
    </w:p>
    <w:p w14:paraId="5272D56F"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6.2.4 </w:t>
      </w:r>
      <w:r>
        <w:rPr>
          <w:rFonts w:ascii="Times New Roman Regular" w:eastAsia="宋体" w:hAnsi="Times New Roman Regular" w:cs="Times New Roman Regular"/>
        </w:rPr>
        <w:t>结构方程路径系数显著性分析</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_Toc1988840243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66</w:t>
      </w:r>
      <w:r>
        <w:rPr>
          <w:rFonts w:ascii="Times New Roman Regular" w:eastAsia="宋体" w:hAnsi="Times New Roman Regular" w:cs="Times New Roman Regular"/>
        </w:rPr>
        <w:fldChar w:fldCharType="end"/>
      </w:r>
    </w:p>
    <w:p w14:paraId="1A72DDC4"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 xml:space="preserve">6.2.5 </w:t>
      </w:r>
      <w:r>
        <w:rPr>
          <w:rFonts w:ascii="Times New Roman Regular" w:eastAsia="宋体" w:hAnsi="Times New Roman Regular" w:cs="Times New Roman Regular"/>
        </w:rPr>
        <w:t>结构方程影响因素评价</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_Toc854998546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67</w:t>
      </w:r>
      <w:r>
        <w:rPr>
          <w:rFonts w:ascii="Times New Roman Regular" w:eastAsia="宋体" w:hAnsi="Times New Roman Regular" w:cs="Times New Roman Regular"/>
        </w:rPr>
        <w:fldChar w:fldCharType="end"/>
      </w:r>
    </w:p>
    <w:p w14:paraId="43B264E5" w14:textId="77777777" w:rsidR="00B72A3B" w:rsidRDefault="007E11EF">
      <w:pPr>
        <w:pStyle w:val="TOC1"/>
        <w:tabs>
          <w:tab w:val="right" w:leader="dot" w:pos="8306"/>
        </w:tabs>
        <w:spacing w:before="156" w:after="156" w:line="240" w:lineRule="auto"/>
        <w:ind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第</w:t>
      </w:r>
      <w:r>
        <w:rPr>
          <w:rFonts w:ascii="Times New Roman Regular" w:eastAsia="宋体" w:hAnsi="Times New Roman Regular" w:cs="Times New Roman Regular"/>
          <w:b/>
          <w:bCs/>
        </w:rPr>
        <w:t>7</w:t>
      </w:r>
      <w:r>
        <w:rPr>
          <w:rFonts w:ascii="Times New Roman Regular" w:eastAsia="宋体" w:hAnsi="Times New Roman Regular" w:cs="Times New Roman Regular"/>
          <w:b/>
          <w:bCs/>
        </w:rPr>
        <w:t>章</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结论与建议</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_Toc1147480545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68</w:t>
      </w:r>
      <w:r>
        <w:rPr>
          <w:rFonts w:ascii="Times New Roman Regular" w:eastAsia="宋体" w:hAnsi="Times New Roman Regular" w:cs="Times New Roman Regular"/>
          <w:b/>
          <w:bCs/>
        </w:rPr>
        <w:fldChar w:fldCharType="end"/>
      </w:r>
    </w:p>
    <w:p w14:paraId="2DD583FA"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7.1</w:t>
      </w:r>
      <w:r>
        <w:rPr>
          <w:rFonts w:ascii="Times New Roman Regular" w:eastAsia="宋体" w:hAnsi="Times New Roman Regular" w:cs="Times New Roman Regular"/>
        </w:rPr>
        <w:t>结论</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_Toc1302369755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68</w:t>
      </w:r>
      <w:r>
        <w:rPr>
          <w:rFonts w:ascii="Times New Roman Regular" w:eastAsia="宋体" w:hAnsi="Times New Roman Regular" w:cs="Times New Roman Regular"/>
        </w:rPr>
        <w:fldChar w:fldCharType="end"/>
      </w:r>
    </w:p>
    <w:p w14:paraId="7334DF0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7.1.1</w:t>
      </w:r>
      <w:r>
        <w:rPr>
          <w:rFonts w:ascii="Times New Roman Regular" w:eastAsia="宋体" w:hAnsi="Times New Roman Regular" w:cs="Times New Roman Regular"/>
        </w:rPr>
        <w:t>基础设施与服务可达性</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_Toc1775142061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68</w:t>
      </w:r>
      <w:r>
        <w:rPr>
          <w:rFonts w:ascii="Times New Roman Regular" w:eastAsia="宋体" w:hAnsi="Times New Roman Regular" w:cs="Times New Roman Regular"/>
        </w:rPr>
        <w:fldChar w:fldCharType="end"/>
      </w:r>
    </w:p>
    <w:p w14:paraId="4E5D7EF0"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7.1.2</w:t>
      </w:r>
      <w:r>
        <w:rPr>
          <w:rFonts w:ascii="Times New Roman Regular" w:eastAsia="宋体" w:hAnsi="Times New Roman Regular" w:cs="Times New Roman Regular"/>
        </w:rPr>
        <w:t>经济发展与就业</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_Toc1969795103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69</w:t>
      </w:r>
      <w:r>
        <w:rPr>
          <w:rFonts w:ascii="Times New Roman Regular" w:eastAsia="宋体" w:hAnsi="Times New Roman Regular" w:cs="Times New Roman Regular"/>
        </w:rPr>
        <w:fldChar w:fldCharType="end"/>
      </w:r>
    </w:p>
    <w:p w14:paraId="73DBA436"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7.1.3</w:t>
      </w:r>
      <w:r>
        <w:rPr>
          <w:rFonts w:ascii="Times New Roman Regular" w:eastAsia="宋体" w:hAnsi="Times New Roman Regular" w:cs="Times New Roman Regular"/>
        </w:rPr>
        <w:t>社会服务与文化生活</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_Toc738393969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69</w:t>
      </w:r>
      <w:r>
        <w:rPr>
          <w:rFonts w:ascii="Times New Roman Regular" w:eastAsia="宋体" w:hAnsi="Times New Roman Regular" w:cs="Times New Roman Regular"/>
        </w:rPr>
        <w:fldChar w:fldCharType="end"/>
      </w:r>
    </w:p>
    <w:p w14:paraId="4C37A274"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7.1.4</w:t>
      </w:r>
      <w:r>
        <w:rPr>
          <w:rFonts w:ascii="Times New Roman Regular" w:eastAsia="宋体" w:hAnsi="Times New Roman Regular" w:cs="Times New Roman Regular"/>
        </w:rPr>
        <w:t>生态环境与可持续发展</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_Toc2026924617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69</w:t>
      </w:r>
      <w:r>
        <w:rPr>
          <w:rFonts w:ascii="Times New Roman Regular" w:eastAsia="宋体" w:hAnsi="Times New Roman Regular" w:cs="Times New Roman Regular"/>
        </w:rPr>
        <w:fldChar w:fldCharType="end"/>
      </w:r>
    </w:p>
    <w:p w14:paraId="0D601948" w14:textId="77777777" w:rsidR="00B72A3B" w:rsidRDefault="007E11EF">
      <w:pPr>
        <w:pStyle w:val="TOC2"/>
        <w:tabs>
          <w:tab w:val="right" w:leader="dot" w:pos="8306"/>
        </w:tabs>
        <w:spacing w:before="156" w:after="156" w:line="240" w:lineRule="auto"/>
        <w:ind w:left="480" w:firstLine="480"/>
        <w:rPr>
          <w:rFonts w:ascii="Times New Roman Regular" w:eastAsia="宋体" w:hAnsi="Times New Roman Regular" w:cs="Times New Roman Regular"/>
        </w:rPr>
      </w:pPr>
      <w:r>
        <w:rPr>
          <w:rFonts w:ascii="Times New Roman Regular" w:eastAsia="宋体" w:hAnsi="Times New Roman Regular" w:cs="Times New Roman Regular"/>
        </w:rPr>
        <w:t>7.2</w:t>
      </w:r>
      <w:r>
        <w:rPr>
          <w:rFonts w:ascii="Times New Roman Regular" w:eastAsia="宋体" w:hAnsi="Times New Roman Regular" w:cs="Times New Roman Regular"/>
        </w:rPr>
        <w:t>建议</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_Toc988945558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70</w:t>
      </w:r>
      <w:r>
        <w:rPr>
          <w:rFonts w:ascii="Times New Roman Regular" w:eastAsia="宋体" w:hAnsi="Times New Roman Regular" w:cs="Times New Roman Regular"/>
        </w:rPr>
        <w:fldChar w:fldCharType="end"/>
      </w:r>
    </w:p>
    <w:p w14:paraId="3AB68A2A"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7.2.1</w:t>
      </w:r>
      <w:r>
        <w:rPr>
          <w:rFonts w:ascii="Times New Roman Regular" w:eastAsia="宋体" w:hAnsi="Times New Roman Regular" w:cs="Times New Roman Regular"/>
        </w:rPr>
        <w:t>强化顶层设计：服务标准与政策协同共进</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_Toc1832049173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70</w:t>
      </w:r>
      <w:r>
        <w:rPr>
          <w:rFonts w:ascii="Times New Roman Regular" w:eastAsia="宋体" w:hAnsi="Times New Roman Regular" w:cs="Times New Roman Regular"/>
        </w:rPr>
        <w:fldChar w:fldCharType="end"/>
      </w:r>
    </w:p>
    <w:p w14:paraId="07DF5124"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7.2.2</w:t>
      </w:r>
      <w:r>
        <w:rPr>
          <w:rFonts w:ascii="Times New Roman Regular" w:eastAsia="宋体" w:hAnsi="Times New Roman Regular" w:cs="Times New Roman Regular"/>
        </w:rPr>
        <w:t>增提服务质效：扩大基础服务覆盖与提升服务质量</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_Toc629919925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71</w:t>
      </w:r>
      <w:r>
        <w:rPr>
          <w:rFonts w:ascii="Times New Roman Regular" w:eastAsia="宋体" w:hAnsi="Times New Roman Regular" w:cs="Times New Roman Regular"/>
        </w:rPr>
        <w:fldChar w:fldCharType="end"/>
      </w:r>
    </w:p>
    <w:p w14:paraId="1D388A6D"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7.2.3</w:t>
      </w:r>
      <w:r>
        <w:rPr>
          <w:rFonts w:ascii="Times New Roman Regular" w:eastAsia="宋体" w:hAnsi="Times New Roman Regular" w:cs="Times New Roman Regular"/>
        </w:rPr>
        <w:t>有力保障支撑：加强监督与评估机制建设</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_Toc2117283412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71</w:t>
      </w:r>
      <w:r>
        <w:rPr>
          <w:rFonts w:ascii="Times New Roman Regular" w:eastAsia="宋体" w:hAnsi="Times New Roman Regular" w:cs="Times New Roman Regular"/>
        </w:rPr>
        <w:fldChar w:fldCharType="end"/>
      </w:r>
    </w:p>
    <w:p w14:paraId="1D2341DB" w14:textId="77777777" w:rsidR="00B72A3B" w:rsidRDefault="007E11EF">
      <w:pPr>
        <w:pStyle w:val="TOC3"/>
        <w:tabs>
          <w:tab w:val="right" w:leader="dot" w:pos="8306"/>
        </w:tabs>
        <w:spacing w:before="156" w:after="156" w:line="240" w:lineRule="auto"/>
        <w:ind w:left="960" w:firstLine="480"/>
        <w:rPr>
          <w:rFonts w:ascii="Times New Roman Regular" w:eastAsia="宋体" w:hAnsi="Times New Roman Regular" w:cs="Times New Roman Regular"/>
        </w:rPr>
      </w:pPr>
      <w:r>
        <w:rPr>
          <w:rFonts w:ascii="Times New Roman Regular" w:eastAsia="宋体" w:hAnsi="Times New Roman Regular" w:cs="Times New Roman Regular"/>
        </w:rPr>
        <w:t>7.2.4</w:t>
      </w:r>
      <w:r>
        <w:rPr>
          <w:rFonts w:ascii="Times New Roman Regular" w:eastAsia="宋体" w:hAnsi="Times New Roman Regular" w:cs="Times New Roman Regular"/>
        </w:rPr>
        <w:t>共建全民服务：加强社会宣传引导与共建共享</w:t>
      </w:r>
      <w:r>
        <w:rPr>
          <w:rFonts w:ascii="Times New Roman Regular" w:eastAsia="宋体" w:hAnsi="Times New Roman Regular" w:cs="Times New Roman Regular"/>
        </w:rPr>
        <w:tab/>
      </w:r>
      <w:r>
        <w:rPr>
          <w:rFonts w:ascii="Times New Roman Regular" w:eastAsia="宋体" w:hAnsi="Times New Roman Regular" w:cs="Times New Roman Regular"/>
        </w:rPr>
        <w:fldChar w:fldCharType="begin"/>
      </w:r>
      <w:r>
        <w:rPr>
          <w:rFonts w:ascii="Times New Roman Regular" w:eastAsia="宋体" w:hAnsi="Times New Roman Regular" w:cs="Times New Roman Regular"/>
        </w:rPr>
        <w:instrText xml:space="preserve"> PAGEREF _Toc1378274694 \h </w:instrText>
      </w:r>
      <w:r>
        <w:rPr>
          <w:rFonts w:ascii="Times New Roman Regular" w:eastAsia="宋体" w:hAnsi="Times New Roman Regular" w:cs="Times New Roman Regular"/>
        </w:rPr>
      </w:r>
      <w:r>
        <w:rPr>
          <w:rFonts w:ascii="Times New Roman Regular" w:eastAsia="宋体" w:hAnsi="Times New Roman Regular" w:cs="Times New Roman Regular"/>
        </w:rPr>
        <w:fldChar w:fldCharType="separate"/>
      </w:r>
      <w:r>
        <w:rPr>
          <w:rFonts w:ascii="Times New Roman Regular" w:eastAsia="宋体" w:hAnsi="Times New Roman Regular" w:cs="Times New Roman Regular"/>
        </w:rPr>
        <w:t>72</w:t>
      </w:r>
      <w:r>
        <w:rPr>
          <w:rFonts w:ascii="Times New Roman Regular" w:eastAsia="宋体" w:hAnsi="Times New Roman Regular" w:cs="Times New Roman Regular"/>
        </w:rPr>
        <w:fldChar w:fldCharType="end"/>
      </w:r>
    </w:p>
    <w:p w14:paraId="6CA22242" w14:textId="77777777" w:rsidR="00B72A3B" w:rsidRDefault="007E11EF">
      <w:pPr>
        <w:pStyle w:val="TOC2"/>
        <w:tabs>
          <w:tab w:val="right" w:leader="dot" w:pos="8306"/>
        </w:tabs>
        <w:spacing w:before="156" w:after="156" w:line="240" w:lineRule="auto"/>
        <w:ind w:left="480"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附录一</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调研感悟</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_Toc1904165516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73</w:t>
      </w:r>
      <w:r>
        <w:rPr>
          <w:rFonts w:ascii="Times New Roman Regular" w:eastAsia="宋体" w:hAnsi="Times New Roman Regular" w:cs="Times New Roman Regular"/>
          <w:b/>
          <w:bCs/>
        </w:rPr>
        <w:fldChar w:fldCharType="end"/>
      </w:r>
    </w:p>
    <w:p w14:paraId="2309248E" w14:textId="77777777" w:rsidR="00B72A3B" w:rsidRDefault="007E11EF">
      <w:pPr>
        <w:pStyle w:val="TOC2"/>
        <w:tabs>
          <w:tab w:val="right" w:leader="dot" w:pos="8306"/>
        </w:tabs>
        <w:spacing w:before="156" w:after="156" w:line="240" w:lineRule="auto"/>
        <w:ind w:left="480"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附录二</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致谢</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_Toc1508519818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74</w:t>
      </w:r>
      <w:r>
        <w:rPr>
          <w:rFonts w:ascii="Times New Roman Regular" w:eastAsia="宋体" w:hAnsi="Times New Roman Regular" w:cs="Times New Roman Regular"/>
          <w:b/>
          <w:bCs/>
        </w:rPr>
        <w:fldChar w:fldCharType="end"/>
      </w:r>
    </w:p>
    <w:p w14:paraId="30CC28B0" w14:textId="77777777" w:rsidR="00B72A3B" w:rsidRDefault="007E11EF">
      <w:pPr>
        <w:pStyle w:val="TOC2"/>
        <w:tabs>
          <w:tab w:val="right" w:leader="dot" w:pos="8306"/>
        </w:tabs>
        <w:spacing w:before="156" w:after="156" w:line="240" w:lineRule="auto"/>
        <w:ind w:left="480"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附录三</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调查问卷</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_Toc500644644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75</w:t>
      </w:r>
      <w:r>
        <w:rPr>
          <w:rFonts w:ascii="Times New Roman Regular" w:eastAsia="宋体" w:hAnsi="Times New Roman Regular" w:cs="Times New Roman Regular"/>
          <w:b/>
          <w:bCs/>
        </w:rPr>
        <w:fldChar w:fldCharType="end"/>
      </w:r>
    </w:p>
    <w:p w14:paraId="2341BE42" w14:textId="77777777" w:rsidR="00B72A3B" w:rsidRDefault="007E11EF">
      <w:pPr>
        <w:pStyle w:val="TOC2"/>
        <w:tabs>
          <w:tab w:val="right" w:leader="dot" w:pos="8306"/>
        </w:tabs>
        <w:spacing w:before="156" w:after="156" w:line="240" w:lineRule="auto"/>
        <w:ind w:left="480" w:firstLine="482"/>
        <w:rPr>
          <w:rFonts w:ascii="Times New Roman Regular" w:eastAsia="宋体" w:hAnsi="Times New Roman Regular" w:cs="Times New Roman Regular"/>
          <w:b/>
          <w:bCs/>
        </w:rPr>
      </w:pPr>
      <w:r>
        <w:rPr>
          <w:rFonts w:ascii="Times New Roman Regular" w:eastAsia="宋体" w:hAnsi="Times New Roman Regular" w:cs="Times New Roman Regular"/>
          <w:b/>
          <w:bCs/>
        </w:rPr>
        <w:t>附录四</w:t>
      </w:r>
      <w:r>
        <w:rPr>
          <w:rFonts w:ascii="Times New Roman Regular" w:eastAsia="宋体" w:hAnsi="Times New Roman Regular" w:cs="Times New Roman Regular"/>
          <w:b/>
          <w:bCs/>
        </w:rPr>
        <w:t xml:space="preserve"> </w:t>
      </w:r>
      <w:r>
        <w:rPr>
          <w:rFonts w:ascii="Times New Roman Regular" w:eastAsia="宋体" w:hAnsi="Times New Roman Regular" w:cs="Times New Roman Regular"/>
          <w:b/>
          <w:bCs/>
        </w:rPr>
        <w:t>参考文献</w:t>
      </w:r>
      <w:r>
        <w:rPr>
          <w:rFonts w:ascii="Times New Roman Regular" w:eastAsia="宋体" w:hAnsi="Times New Roman Regular" w:cs="Times New Roman Regular"/>
          <w:b/>
          <w:bCs/>
        </w:rPr>
        <w:tab/>
      </w:r>
      <w:r>
        <w:rPr>
          <w:rFonts w:ascii="Times New Roman Regular" w:eastAsia="宋体" w:hAnsi="Times New Roman Regular" w:cs="Times New Roman Regular"/>
          <w:b/>
          <w:bCs/>
        </w:rPr>
        <w:fldChar w:fldCharType="begin"/>
      </w:r>
      <w:r>
        <w:rPr>
          <w:rFonts w:ascii="Times New Roman Regular" w:eastAsia="宋体" w:hAnsi="Times New Roman Regular" w:cs="Times New Roman Regular"/>
          <w:b/>
          <w:bCs/>
        </w:rPr>
        <w:instrText xml:space="preserve"> PAGEREF _Toc493602762 \h </w:instrText>
      </w:r>
      <w:r>
        <w:rPr>
          <w:rFonts w:ascii="Times New Roman Regular" w:eastAsia="宋体" w:hAnsi="Times New Roman Regular" w:cs="Times New Roman Regular"/>
          <w:b/>
          <w:bCs/>
        </w:rPr>
      </w:r>
      <w:r>
        <w:rPr>
          <w:rFonts w:ascii="Times New Roman Regular" w:eastAsia="宋体" w:hAnsi="Times New Roman Regular" w:cs="Times New Roman Regular"/>
          <w:b/>
          <w:bCs/>
        </w:rPr>
        <w:fldChar w:fldCharType="separate"/>
      </w:r>
      <w:r>
        <w:rPr>
          <w:rFonts w:ascii="Times New Roman Regular" w:eastAsia="宋体" w:hAnsi="Times New Roman Regular" w:cs="Times New Roman Regular"/>
          <w:b/>
          <w:bCs/>
        </w:rPr>
        <w:t>105</w:t>
      </w:r>
      <w:r>
        <w:rPr>
          <w:rFonts w:ascii="Times New Roman Regular" w:eastAsia="宋体" w:hAnsi="Times New Roman Regular" w:cs="Times New Roman Regular"/>
          <w:b/>
          <w:bCs/>
        </w:rPr>
        <w:fldChar w:fldCharType="end"/>
      </w:r>
    </w:p>
    <w:p w14:paraId="2C2CA70B" w14:textId="77777777" w:rsidR="00B72A3B" w:rsidRDefault="007E11EF">
      <w:pPr>
        <w:spacing w:before="156" w:after="156" w:line="240" w:lineRule="auto"/>
        <w:ind w:firstLine="480"/>
        <w:jc w:val="center"/>
        <w:rPr>
          <w:rFonts w:ascii="宋体" w:eastAsia="宋体" w:hAnsi="宋体" w:cs="宋体"/>
          <w:b/>
          <w:kern w:val="44"/>
          <w:sz w:val="36"/>
          <w:szCs w:val="28"/>
        </w:rPr>
      </w:pPr>
      <w:r>
        <w:rPr>
          <w:rFonts w:ascii="Times New Roman Regular" w:eastAsia="宋体" w:hAnsi="Times New Roman Regular" w:cs="Times New Roman Regular"/>
        </w:rPr>
        <w:fldChar w:fldCharType="end"/>
      </w:r>
      <w:r>
        <w:rPr>
          <w:rFonts w:hint="eastAsia"/>
          <w:b/>
        </w:rPr>
        <w:br w:type="page"/>
      </w:r>
      <w:bookmarkStart w:id="2" w:name="_Toc137417537"/>
      <w:r>
        <w:rPr>
          <w:rFonts w:ascii="Times New Roman Bold" w:eastAsia="Songti SC Bold" w:hAnsi="Times New Roman Bold" w:hint="eastAsia"/>
          <w:b/>
          <w:kern w:val="44"/>
          <w:sz w:val="36"/>
          <w:szCs w:val="28"/>
        </w:rPr>
        <w:lastRenderedPageBreak/>
        <w:t>图索引</w:t>
      </w:r>
      <w:bookmarkEnd w:id="2"/>
      <w:r>
        <w:rPr>
          <w:rFonts w:ascii="宋体" w:eastAsia="宋体" w:hAnsi="宋体" w:cs="宋体" w:hint="eastAsia"/>
          <w:b/>
          <w:kern w:val="44"/>
          <w:sz w:val="36"/>
          <w:szCs w:val="28"/>
        </w:rPr>
        <w:fldChar w:fldCharType="begin"/>
      </w:r>
      <w:r>
        <w:rPr>
          <w:rFonts w:ascii="宋体" w:eastAsia="宋体" w:hAnsi="宋体" w:cs="宋体" w:hint="eastAsia"/>
          <w:b/>
          <w:kern w:val="44"/>
          <w:sz w:val="36"/>
          <w:szCs w:val="28"/>
        </w:rPr>
        <w:instrText xml:space="preserve"> TOC \h \z \c "图" </w:instrText>
      </w:r>
      <w:r>
        <w:rPr>
          <w:rFonts w:ascii="宋体" w:eastAsia="宋体" w:hAnsi="宋体" w:cs="宋体" w:hint="eastAsia"/>
          <w:b/>
          <w:kern w:val="44"/>
          <w:sz w:val="36"/>
          <w:szCs w:val="28"/>
        </w:rPr>
        <w:fldChar w:fldCharType="separate"/>
      </w:r>
    </w:p>
    <w:p w14:paraId="48112C42"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476120949" w:history="1">
        <w:r w:rsidR="007E11EF">
          <w:rPr>
            <w:rFonts w:ascii="宋体" w:eastAsia="宋体" w:hAnsi="宋体" w:cs="宋体" w:hint="eastAsia"/>
          </w:rPr>
          <w:t>图 1-1 浙江省基本公共服务一体化座谈会</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_Toc1476120949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w:t>
        </w:r>
        <w:r w:rsidR="007E11EF">
          <w:rPr>
            <w:rFonts w:ascii="宋体" w:eastAsia="宋体" w:hAnsi="宋体" w:cs="宋体" w:hint="eastAsia"/>
          </w:rPr>
          <w:fldChar w:fldCharType="end"/>
        </w:r>
      </w:hyperlink>
    </w:p>
    <w:p w14:paraId="55DBC2F5"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424321753" w:history="1">
        <w:r w:rsidR="007E11EF">
          <w:rPr>
            <w:rFonts w:ascii="宋体" w:eastAsia="宋体" w:hAnsi="宋体" w:cs="宋体" w:hint="eastAsia"/>
          </w:rPr>
          <w:t>图 1-2 公共服务一体化差距图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_Toc1424321753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w:t>
        </w:r>
        <w:r w:rsidR="007E11EF">
          <w:rPr>
            <w:rFonts w:ascii="宋体" w:eastAsia="宋体" w:hAnsi="宋体" w:cs="宋体" w:hint="eastAsia"/>
          </w:rPr>
          <w:fldChar w:fldCharType="end"/>
        </w:r>
      </w:hyperlink>
    </w:p>
    <w:p w14:paraId="6AD308D1"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134206093" w:history="1">
        <w:r w:rsidR="007E11EF">
          <w:rPr>
            <w:rFonts w:ascii="宋体" w:eastAsia="宋体" w:hAnsi="宋体" w:cs="宋体" w:hint="eastAsia"/>
          </w:rPr>
          <w:t>图 1-3 公共服务一体化体系图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_Toc2134206093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w:t>
        </w:r>
        <w:r w:rsidR="007E11EF">
          <w:rPr>
            <w:rFonts w:ascii="宋体" w:eastAsia="宋体" w:hAnsi="宋体" w:cs="宋体" w:hint="eastAsia"/>
          </w:rPr>
          <w:fldChar w:fldCharType="end"/>
        </w:r>
      </w:hyperlink>
    </w:p>
    <w:p w14:paraId="3D0635A2"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964708201" w:history="1">
        <w:r w:rsidR="007E11EF">
          <w:rPr>
            <w:rFonts w:ascii="宋体" w:eastAsia="宋体" w:hAnsi="宋体" w:cs="宋体" w:hint="eastAsia"/>
          </w:rPr>
          <w:t>图 1-4 研究目的图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_Toc1964708201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w:t>
        </w:r>
        <w:r w:rsidR="007E11EF">
          <w:rPr>
            <w:rFonts w:ascii="宋体" w:eastAsia="宋体" w:hAnsi="宋体" w:cs="宋体" w:hint="eastAsia"/>
          </w:rPr>
          <w:fldChar w:fldCharType="end"/>
        </w:r>
      </w:hyperlink>
    </w:p>
    <w:p w14:paraId="32445D7F"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28233012" w:history="1">
        <w:r w:rsidR="007E11EF">
          <w:rPr>
            <w:rFonts w:ascii="宋体" w:eastAsia="宋体" w:hAnsi="宋体" w:cs="宋体" w:hint="eastAsia"/>
          </w:rPr>
          <w:t>图 1-5 研究意义图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_Toc228233012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w:t>
        </w:r>
        <w:r w:rsidR="007E11EF">
          <w:rPr>
            <w:rFonts w:ascii="宋体" w:eastAsia="宋体" w:hAnsi="宋体" w:cs="宋体" w:hint="eastAsia"/>
          </w:rPr>
          <w:fldChar w:fldCharType="end"/>
        </w:r>
      </w:hyperlink>
    </w:p>
    <w:p w14:paraId="03C39C38"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44966533" w:history="1">
        <w:r w:rsidR="007E11EF">
          <w:rPr>
            <w:rFonts w:ascii="宋体" w:eastAsia="宋体" w:hAnsi="宋体" w:cs="宋体" w:hint="eastAsia"/>
          </w:rPr>
          <w:t>图 1-6 研究方法图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_Toc1244966533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w:t>
        </w:r>
        <w:r w:rsidR="007E11EF">
          <w:rPr>
            <w:rFonts w:ascii="宋体" w:eastAsia="宋体" w:hAnsi="宋体" w:cs="宋体" w:hint="eastAsia"/>
          </w:rPr>
          <w:fldChar w:fldCharType="end"/>
        </w:r>
      </w:hyperlink>
    </w:p>
    <w:p w14:paraId="024CC3F9"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35476549" w:history="1">
        <w:r w:rsidR="007E11EF">
          <w:rPr>
            <w:rFonts w:ascii="宋体" w:eastAsia="宋体" w:hAnsi="宋体" w:cs="宋体" w:hint="eastAsia"/>
          </w:rPr>
          <w:t>图 1-7 数据来源图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_Toc135476549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9</w:t>
        </w:r>
        <w:r w:rsidR="007E11EF">
          <w:rPr>
            <w:rFonts w:ascii="宋体" w:eastAsia="宋体" w:hAnsi="宋体" w:cs="宋体" w:hint="eastAsia"/>
          </w:rPr>
          <w:fldChar w:fldCharType="end"/>
        </w:r>
      </w:hyperlink>
    </w:p>
    <w:p w14:paraId="5606E0B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90056306" w:history="1">
        <w:r w:rsidR="007E11EF">
          <w:rPr>
            <w:rFonts w:ascii="宋体" w:eastAsia="宋体" w:hAnsi="宋体" w:cs="宋体" w:hint="eastAsia"/>
          </w:rPr>
          <w:t>图 1-8 创新点分析图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_Toc1290056306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10</w:t>
        </w:r>
        <w:r w:rsidR="007E11EF">
          <w:rPr>
            <w:rFonts w:ascii="宋体" w:eastAsia="宋体" w:hAnsi="宋体" w:cs="宋体" w:hint="eastAsia"/>
          </w:rPr>
          <w:fldChar w:fldCharType="end"/>
        </w:r>
      </w:hyperlink>
    </w:p>
    <w:p w14:paraId="60E72A8A"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53295203" w:history="1">
        <w:r w:rsidR="007E11EF">
          <w:rPr>
            <w:rFonts w:ascii="宋体" w:eastAsia="宋体" w:hAnsi="宋体" w:cs="宋体" w:hint="eastAsia"/>
          </w:rPr>
          <w:t>图 2-1 全域公共服务主体界定</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_Toc153295203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11</w:t>
        </w:r>
        <w:r w:rsidR="007E11EF">
          <w:rPr>
            <w:rFonts w:ascii="宋体" w:eastAsia="宋体" w:hAnsi="宋体" w:cs="宋体" w:hint="eastAsia"/>
          </w:rPr>
          <w:fldChar w:fldCharType="end"/>
        </w:r>
      </w:hyperlink>
    </w:p>
    <w:p w14:paraId="1F57D61D"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009137730" w:history="1">
        <w:r w:rsidR="007E11EF">
          <w:rPr>
            <w:rFonts w:ascii="宋体" w:eastAsia="宋体" w:hAnsi="宋体" w:cs="宋体" w:hint="eastAsia"/>
          </w:rPr>
          <w:t>图 2-2 公共服务一体化进程图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_Toc2009137730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12</w:t>
        </w:r>
        <w:r w:rsidR="007E11EF">
          <w:rPr>
            <w:rFonts w:ascii="宋体" w:eastAsia="宋体" w:hAnsi="宋体" w:cs="宋体" w:hint="eastAsia"/>
          </w:rPr>
          <w:fldChar w:fldCharType="end"/>
        </w:r>
      </w:hyperlink>
    </w:p>
    <w:p w14:paraId="07BDD22F"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70041919" w:history="1">
        <w:r w:rsidR="007E11EF">
          <w:rPr>
            <w:rFonts w:ascii="宋体" w:eastAsia="宋体" w:hAnsi="宋体" w:cs="宋体" w:hint="eastAsia"/>
          </w:rPr>
          <w:t>图 2-3 区域差距影响研究图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_Toc170041919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13</w:t>
        </w:r>
        <w:r w:rsidR="007E11EF">
          <w:rPr>
            <w:rFonts w:ascii="宋体" w:eastAsia="宋体" w:hAnsi="宋体" w:cs="宋体" w:hint="eastAsia"/>
          </w:rPr>
          <w:fldChar w:fldCharType="end"/>
        </w:r>
      </w:hyperlink>
    </w:p>
    <w:p w14:paraId="1834F8AB"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968983592" w:history="1">
        <w:r w:rsidR="007E11EF">
          <w:rPr>
            <w:rFonts w:ascii="宋体" w:eastAsia="宋体" w:hAnsi="宋体" w:cs="宋体" w:hint="eastAsia"/>
          </w:rPr>
          <w:t>图 2-4 城乡差距影响研究图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_Toc1968983592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14</w:t>
        </w:r>
        <w:r w:rsidR="007E11EF">
          <w:rPr>
            <w:rFonts w:ascii="宋体" w:eastAsia="宋体" w:hAnsi="宋体" w:cs="宋体" w:hint="eastAsia"/>
          </w:rPr>
          <w:fldChar w:fldCharType="end"/>
        </w:r>
      </w:hyperlink>
    </w:p>
    <w:p w14:paraId="43347650"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49548746" w:history="1">
        <w:r w:rsidR="007E11EF">
          <w:rPr>
            <w:rFonts w:ascii="宋体" w:eastAsia="宋体" w:hAnsi="宋体" w:cs="宋体" w:hint="eastAsia"/>
          </w:rPr>
          <w:t>图 2-5 数字化进程图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_Toc1249548746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15</w:t>
        </w:r>
        <w:r w:rsidR="007E11EF">
          <w:rPr>
            <w:rFonts w:ascii="宋体" w:eastAsia="宋体" w:hAnsi="宋体" w:cs="宋体" w:hint="eastAsia"/>
          </w:rPr>
          <w:fldChar w:fldCharType="end"/>
        </w:r>
      </w:hyperlink>
    </w:p>
    <w:p w14:paraId="4EABABC2"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485131688" w:history="1">
        <w:r w:rsidR="007E11EF">
          <w:rPr>
            <w:rFonts w:ascii="宋体" w:eastAsia="宋体" w:hAnsi="宋体" w:cs="宋体" w:hint="eastAsia"/>
          </w:rPr>
          <w:t>图 2-6 多主体协同治理关系图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_Toc485131688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15</w:t>
        </w:r>
        <w:r w:rsidR="007E11EF">
          <w:rPr>
            <w:rFonts w:ascii="宋体" w:eastAsia="宋体" w:hAnsi="宋体" w:cs="宋体" w:hint="eastAsia"/>
          </w:rPr>
          <w:fldChar w:fldCharType="end"/>
        </w:r>
      </w:hyperlink>
    </w:p>
    <w:p w14:paraId="2AE9235F"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424515909" w:history="1">
        <w:r w:rsidR="007E11EF">
          <w:rPr>
            <w:rFonts w:ascii="宋体" w:eastAsia="宋体" w:hAnsi="宋体" w:cs="宋体" w:hint="eastAsia"/>
          </w:rPr>
          <w:t>图 2-7 财政支出结构不平衡示意图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_Toc424515909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16</w:t>
        </w:r>
        <w:r w:rsidR="007E11EF">
          <w:rPr>
            <w:rFonts w:ascii="宋体" w:eastAsia="宋体" w:hAnsi="宋体" w:cs="宋体" w:hint="eastAsia"/>
          </w:rPr>
          <w:fldChar w:fldCharType="end"/>
        </w:r>
      </w:hyperlink>
    </w:p>
    <w:p w14:paraId="4CFEAA95"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506343040" w:history="1">
        <w:r w:rsidR="007E11EF">
          <w:rPr>
            <w:rFonts w:ascii="宋体" w:eastAsia="宋体" w:hAnsi="宋体" w:cs="宋体" w:hint="eastAsia"/>
          </w:rPr>
          <w:t>图 2-8 全域公共服务一体化困境研究文献图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_Toc1506343040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17</w:t>
        </w:r>
        <w:r w:rsidR="007E11EF">
          <w:rPr>
            <w:rFonts w:ascii="宋体" w:eastAsia="宋体" w:hAnsi="宋体" w:cs="宋体" w:hint="eastAsia"/>
          </w:rPr>
          <w:fldChar w:fldCharType="end"/>
        </w:r>
      </w:hyperlink>
    </w:p>
    <w:p w14:paraId="60E3035F"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431196903" w:history="1">
        <w:r w:rsidR="007E11EF">
          <w:rPr>
            <w:rFonts w:ascii="宋体" w:eastAsia="宋体" w:hAnsi="宋体" w:cs="宋体" w:hint="eastAsia"/>
          </w:rPr>
          <w:t>图 3-1 调查地点示意图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_Toc1431196903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18</w:t>
        </w:r>
        <w:r w:rsidR="007E11EF">
          <w:rPr>
            <w:rFonts w:ascii="宋体" w:eastAsia="宋体" w:hAnsi="宋体" w:cs="宋体" w:hint="eastAsia"/>
          </w:rPr>
          <w:fldChar w:fldCharType="end"/>
        </w:r>
      </w:hyperlink>
    </w:p>
    <w:p w14:paraId="00054D4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38589522" w:history="1">
        <w:r w:rsidR="007E11EF">
          <w:rPr>
            <w:rFonts w:ascii="宋体" w:eastAsia="宋体" w:hAnsi="宋体" w:cs="宋体" w:hint="eastAsia"/>
          </w:rPr>
          <w:t>图 3-2 被调查者性别年龄结构图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_Toc38589522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20</w:t>
        </w:r>
        <w:r w:rsidR="007E11EF">
          <w:rPr>
            <w:rFonts w:ascii="宋体" w:eastAsia="宋体" w:hAnsi="宋体" w:cs="宋体" w:hint="eastAsia"/>
          </w:rPr>
          <w:fldChar w:fldCharType="end"/>
        </w:r>
      </w:hyperlink>
    </w:p>
    <w:p w14:paraId="6672304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793241918" w:history="1">
        <w:r w:rsidR="007E11EF">
          <w:rPr>
            <w:rFonts w:ascii="宋体" w:eastAsia="宋体" w:hAnsi="宋体" w:cs="宋体" w:hint="eastAsia"/>
          </w:rPr>
          <w:t>图 3-3 样本量分配表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_Toc793241918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22</w:t>
        </w:r>
        <w:r w:rsidR="007E11EF">
          <w:rPr>
            <w:rFonts w:ascii="宋体" w:eastAsia="宋体" w:hAnsi="宋体" w:cs="宋体" w:hint="eastAsia"/>
          </w:rPr>
          <w:fldChar w:fldCharType="end"/>
        </w:r>
      </w:hyperlink>
    </w:p>
    <w:p w14:paraId="45B2CFF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764853893" w:history="1">
        <w:r w:rsidR="007E11EF">
          <w:rPr>
            <w:rFonts w:ascii="宋体" w:eastAsia="宋体" w:hAnsi="宋体" w:cs="宋体" w:hint="eastAsia"/>
          </w:rPr>
          <w:t>图 3-4 问卷设计原则示意图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_Toc764853893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23</w:t>
        </w:r>
        <w:r w:rsidR="007E11EF">
          <w:rPr>
            <w:rFonts w:ascii="宋体" w:eastAsia="宋体" w:hAnsi="宋体" w:cs="宋体" w:hint="eastAsia"/>
          </w:rPr>
          <w:fldChar w:fldCharType="end"/>
        </w:r>
      </w:hyperlink>
    </w:p>
    <w:p w14:paraId="77E0F298"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725656074" w:history="1">
        <w:r w:rsidR="007E11EF">
          <w:rPr>
            <w:rFonts w:ascii="宋体" w:eastAsia="宋体" w:hAnsi="宋体" w:cs="宋体" w:hint="eastAsia"/>
          </w:rPr>
          <w:t>图 4-1 误差控制设计分类图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_Toc725656074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33</w:t>
        </w:r>
        <w:r w:rsidR="007E11EF">
          <w:rPr>
            <w:rFonts w:ascii="宋体" w:eastAsia="宋体" w:hAnsi="宋体" w:cs="宋体" w:hint="eastAsia"/>
          </w:rPr>
          <w:fldChar w:fldCharType="end"/>
        </w:r>
      </w:hyperlink>
    </w:p>
    <w:p w14:paraId="0BC7B672"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989887908" w:history="1">
        <w:r w:rsidR="007E11EF">
          <w:rPr>
            <w:rFonts w:ascii="宋体" w:eastAsia="宋体" w:hAnsi="宋体" w:cs="宋体" w:hint="eastAsia"/>
          </w:rPr>
          <w:t>图 4-2 减少抽样误差措施分类</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_Toc1989887908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34</w:t>
        </w:r>
        <w:r w:rsidR="007E11EF">
          <w:rPr>
            <w:rFonts w:ascii="宋体" w:eastAsia="宋体" w:hAnsi="宋体" w:cs="宋体" w:hint="eastAsia"/>
          </w:rPr>
          <w:fldChar w:fldCharType="end"/>
        </w:r>
      </w:hyperlink>
    </w:p>
    <w:p w14:paraId="07AEE565"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52798354" w:history="1">
        <w:r w:rsidR="007E11EF">
          <w:rPr>
            <w:rFonts w:ascii="宋体" w:eastAsia="宋体" w:hAnsi="宋体" w:cs="宋体" w:hint="eastAsia"/>
          </w:rPr>
          <w:t>图 4-3 非抽样误差分析结构组成</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_Toc152798354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35</w:t>
        </w:r>
        <w:r w:rsidR="007E11EF">
          <w:rPr>
            <w:rFonts w:ascii="宋体" w:eastAsia="宋体" w:hAnsi="宋体" w:cs="宋体" w:hint="eastAsia"/>
          </w:rPr>
          <w:fldChar w:fldCharType="end"/>
        </w:r>
      </w:hyperlink>
    </w:p>
    <w:p w14:paraId="5BA30D1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110413367" w:history="1">
        <w:r w:rsidR="007E11EF">
          <w:rPr>
            <w:rFonts w:ascii="宋体" w:eastAsia="宋体" w:hAnsi="宋体" w:cs="宋体" w:hint="eastAsia"/>
          </w:rPr>
          <w:t>图 5-1 年龄分布情况</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_Toc1110413367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39</w:t>
        </w:r>
        <w:r w:rsidR="007E11EF">
          <w:rPr>
            <w:rFonts w:ascii="宋体" w:eastAsia="宋体" w:hAnsi="宋体" w:cs="宋体" w:hint="eastAsia"/>
          </w:rPr>
          <w:fldChar w:fldCharType="end"/>
        </w:r>
      </w:hyperlink>
    </w:p>
    <w:p w14:paraId="1939E41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471986637" w:history="1">
        <w:r w:rsidR="007E11EF">
          <w:rPr>
            <w:rFonts w:ascii="宋体" w:eastAsia="宋体" w:hAnsi="宋体" w:cs="宋体" w:hint="eastAsia"/>
          </w:rPr>
          <w:t>图 5-2 收入分布柱状图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_Toc471986637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40</w:t>
        </w:r>
        <w:r w:rsidR="007E11EF">
          <w:rPr>
            <w:rFonts w:ascii="宋体" w:eastAsia="宋体" w:hAnsi="宋体" w:cs="宋体" w:hint="eastAsia"/>
          </w:rPr>
          <w:fldChar w:fldCharType="end"/>
        </w:r>
      </w:hyperlink>
    </w:p>
    <w:p w14:paraId="5CEF99FF"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567175147" w:history="1">
        <w:r w:rsidR="007E11EF">
          <w:rPr>
            <w:rFonts w:ascii="宋体" w:eastAsia="宋体" w:hAnsi="宋体" w:cs="宋体" w:hint="eastAsia"/>
          </w:rPr>
          <w:t>图 5-3 大众对基础设施的得分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_Toc567175147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41</w:t>
        </w:r>
        <w:r w:rsidR="007E11EF">
          <w:rPr>
            <w:rFonts w:ascii="宋体" w:eastAsia="宋体" w:hAnsi="宋体" w:cs="宋体" w:hint="eastAsia"/>
          </w:rPr>
          <w:fldChar w:fldCharType="end"/>
        </w:r>
      </w:hyperlink>
    </w:p>
    <w:p w14:paraId="6EF3B775"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700412895" w:history="1">
        <w:r w:rsidR="007E11EF">
          <w:rPr>
            <w:rFonts w:ascii="宋体" w:eastAsia="宋体" w:hAnsi="宋体" w:cs="宋体" w:hint="eastAsia"/>
          </w:rPr>
          <w:t>图 5-4 大众对公共服务的评分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_Toc700412895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42</w:t>
        </w:r>
        <w:r w:rsidR="007E11EF">
          <w:rPr>
            <w:rFonts w:ascii="宋体" w:eastAsia="宋体" w:hAnsi="宋体" w:cs="宋体" w:hint="eastAsia"/>
          </w:rPr>
          <w:fldChar w:fldCharType="end"/>
        </w:r>
      </w:hyperlink>
    </w:p>
    <w:p w14:paraId="16D1EBF5"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137286841" w:history="1">
        <w:r w:rsidR="007E11EF">
          <w:rPr>
            <w:rFonts w:ascii="宋体" w:eastAsia="宋体" w:hAnsi="宋体" w:cs="宋体" w:hint="eastAsia"/>
          </w:rPr>
          <w:t>图 5-5 大众对经济发展与就业的评分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_Toc2137286841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43</w:t>
        </w:r>
        <w:r w:rsidR="007E11EF">
          <w:rPr>
            <w:rFonts w:ascii="宋体" w:eastAsia="宋体" w:hAnsi="宋体" w:cs="宋体" w:hint="eastAsia"/>
          </w:rPr>
          <w:fldChar w:fldCharType="end"/>
        </w:r>
      </w:hyperlink>
    </w:p>
    <w:p w14:paraId="0E55D19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487422408" w:history="1">
        <w:r w:rsidR="007E11EF">
          <w:rPr>
            <w:rFonts w:ascii="宋体" w:eastAsia="宋体" w:hAnsi="宋体" w:cs="宋体" w:hint="eastAsia"/>
          </w:rPr>
          <w:t>图 5-6 大众对经社会服务与文化的评分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_Toc1487422408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44</w:t>
        </w:r>
        <w:r w:rsidR="007E11EF">
          <w:rPr>
            <w:rFonts w:ascii="宋体" w:eastAsia="宋体" w:hAnsi="宋体" w:cs="宋体" w:hint="eastAsia"/>
          </w:rPr>
          <w:fldChar w:fldCharType="end"/>
        </w:r>
      </w:hyperlink>
    </w:p>
    <w:p w14:paraId="0D55B76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51772901" w:history="1">
        <w:r w:rsidR="007E11EF">
          <w:rPr>
            <w:rFonts w:ascii="宋体" w:eastAsia="宋体" w:hAnsi="宋体" w:cs="宋体" w:hint="eastAsia"/>
          </w:rPr>
          <w:t>图 5-7 大众对生态环境与资源开发的评分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_Toc1251772901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45</w:t>
        </w:r>
        <w:r w:rsidR="007E11EF">
          <w:rPr>
            <w:rFonts w:ascii="宋体" w:eastAsia="宋体" w:hAnsi="宋体" w:cs="宋体" w:hint="eastAsia"/>
          </w:rPr>
          <w:fldChar w:fldCharType="end"/>
        </w:r>
      </w:hyperlink>
    </w:p>
    <w:p w14:paraId="2C6939A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406804963" w:history="1">
        <w:r w:rsidR="007E11EF">
          <w:rPr>
            <w:rFonts w:ascii="宋体" w:eastAsia="宋体" w:hAnsi="宋体" w:cs="宋体" w:hint="eastAsia"/>
          </w:rPr>
          <w:t>图 5-8 公共认为服务便携度较差部分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_Toc1406804963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45</w:t>
        </w:r>
        <w:r w:rsidR="007E11EF">
          <w:rPr>
            <w:rFonts w:ascii="宋体" w:eastAsia="宋体" w:hAnsi="宋体" w:cs="宋体" w:hint="eastAsia"/>
          </w:rPr>
          <w:fldChar w:fldCharType="end"/>
        </w:r>
      </w:hyperlink>
    </w:p>
    <w:p w14:paraId="5BD518E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390517376" w:history="1">
        <w:r w:rsidR="007E11EF">
          <w:rPr>
            <w:rFonts w:ascii="宋体" w:eastAsia="宋体" w:hAnsi="宋体" w:cs="宋体" w:hint="eastAsia"/>
          </w:rPr>
          <w:t>图 5-9 公共服务的需求分析</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_Toc390517376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46</w:t>
        </w:r>
        <w:r w:rsidR="007E11EF">
          <w:rPr>
            <w:rFonts w:ascii="宋体" w:eastAsia="宋体" w:hAnsi="宋体" w:cs="宋体" w:hint="eastAsia"/>
          </w:rPr>
          <w:fldChar w:fldCharType="end"/>
        </w:r>
      </w:hyperlink>
    </w:p>
    <w:p w14:paraId="192924F8"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869412847" w:history="1">
        <w:r w:rsidR="007E11EF">
          <w:rPr>
            <w:rFonts w:ascii="宋体" w:eastAsia="宋体" w:hAnsi="宋体" w:cs="宋体" w:hint="eastAsia"/>
          </w:rPr>
          <w:t>图 6-1 结构方程理论模型图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_Toc1869412847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65</w:t>
        </w:r>
        <w:r w:rsidR="007E11EF">
          <w:rPr>
            <w:rFonts w:ascii="宋体" w:eastAsia="宋体" w:hAnsi="宋体" w:cs="宋体" w:hint="eastAsia"/>
          </w:rPr>
          <w:fldChar w:fldCharType="end"/>
        </w:r>
      </w:hyperlink>
    </w:p>
    <w:p w14:paraId="5A7C09C5" w14:textId="77777777" w:rsidR="00B72A3B" w:rsidRDefault="007E11EF">
      <w:pPr>
        <w:spacing w:before="156" w:after="156" w:line="240" w:lineRule="auto"/>
        <w:ind w:firstLine="723"/>
        <w:jc w:val="center"/>
        <w:rPr>
          <w:rFonts w:ascii="宋体" w:eastAsia="宋体" w:hAnsi="宋体" w:cs="宋体"/>
          <w:b/>
          <w:kern w:val="44"/>
          <w:sz w:val="36"/>
          <w:szCs w:val="28"/>
        </w:rPr>
      </w:pPr>
      <w:r>
        <w:rPr>
          <w:rFonts w:ascii="宋体" w:eastAsia="宋体" w:hAnsi="宋体" w:cs="宋体" w:hint="eastAsia"/>
          <w:b/>
          <w:kern w:val="44"/>
          <w:sz w:val="36"/>
          <w:szCs w:val="28"/>
        </w:rPr>
        <w:fldChar w:fldCharType="end"/>
      </w:r>
    </w:p>
    <w:p w14:paraId="638FB5F0" w14:textId="77777777" w:rsidR="00B72A3B" w:rsidRDefault="007E11EF">
      <w:pPr>
        <w:spacing w:before="156" w:after="156"/>
        <w:ind w:firstLineChars="0" w:firstLine="0"/>
        <w:rPr>
          <w:b/>
        </w:rPr>
      </w:pPr>
      <w:r>
        <w:rPr>
          <w:rFonts w:hint="eastAsia"/>
          <w:b/>
        </w:rPr>
        <w:br w:type="page"/>
      </w:r>
    </w:p>
    <w:p w14:paraId="1B439D32" w14:textId="77777777" w:rsidR="00B72A3B" w:rsidRDefault="007E11EF">
      <w:pPr>
        <w:pStyle w:val="1"/>
        <w:numPr>
          <w:ilvl w:val="0"/>
          <w:numId w:val="0"/>
        </w:numPr>
      </w:pPr>
      <w:bookmarkStart w:id="3" w:name="_Toc1031623834"/>
      <w:bookmarkStart w:id="4" w:name="_Toc2018964396"/>
      <w:r>
        <w:rPr>
          <w:rFonts w:hint="eastAsia"/>
        </w:rPr>
        <w:lastRenderedPageBreak/>
        <w:t>表索引</w:t>
      </w:r>
      <w:bookmarkEnd w:id="3"/>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bookmarkEnd w:id="4"/>
    </w:p>
    <w:p w14:paraId="0BF234F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158403525" w:history="1">
        <w:r w:rsidR="007E11EF">
          <w:rPr>
            <w:rFonts w:ascii="宋体" w:eastAsia="宋体" w:hAnsi="宋体" w:cs="宋体" w:hint="eastAsia"/>
          </w:rPr>
          <w:t>表 3-1 问卷设计表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_Toc1158403525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24</w:t>
        </w:r>
        <w:r w:rsidR="007E11EF">
          <w:rPr>
            <w:rFonts w:ascii="宋体" w:eastAsia="宋体" w:hAnsi="宋体" w:cs="宋体" w:hint="eastAsia"/>
          </w:rPr>
          <w:fldChar w:fldCharType="end"/>
        </w:r>
      </w:hyperlink>
    </w:p>
    <w:p w14:paraId="65E6011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978709186" w:history="1">
        <w:r w:rsidR="007E11EF">
          <w:rPr>
            <w:rFonts w:ascii="宋体" w:eastAsia="宋体" w:hAnsi="宋体" w:cs="宋体" w:hint="eastAsia"/>
          </w:rPr>
          <w:t>表 3-2 调查进度安排表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_Toc978709186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28</w:t>
        </w:r>
        <w:r w:rsidR="007E11EF">
          <w:rPr>
            <w:rFonts w:ascii="宋体" w:eastAsia="宋体" w:hAnsi="宋体" w:cs="宋体" w:hint="eastAsia"/>
          </w:rPr>
          <w:fldChar w:fldCharType="end"/>
        </w:r>
      </w:hyperlink>
    </w:p>
    <w:p w14:paraId="43C43BF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06539387" w:history="1">
        <w:r w:rsidR="007E11EF">
          <w:rPr>
            <w:rFonts w:ascii="宋体" w:eastAsia="宋体" w:hAnsi="宋体" w:cs="宋体" w:hint="eastAsia"/>
          </w:rPr>
          <w:t>表 3-3 调查人员安排表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_Toc1206539387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29</w:t>
        </w:r>
        <w:r w:rsidR="007E11EF">
          <w:rPr>
            <w:rFonts w:ascii="宋体" w:eastAsia="宋体" w:hAnsi="宋体" w:cs="宋体" w:hint="eastAsia"/>
          </w:rPr>
          <w:fldChar w:fldCharType="end"/>
        </w:r>
      </w:hyperlink>
    </w:p>
    <w:p w14:paraId="5A3CB16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587533629" w:history="1">
        <w:r w:rsidR="007E11EF">
          <w:rPr>
            <w:rFonts w:ascii="宋体" w:eastAsia="宋体" w:hAnsi="宋体" w:cs="宋体" w:hint="eastAsia"/>
          </w:rPr>
          <w:t>表 4-1 五维度克隆巴赫系数表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_Toc587533629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31</w:t>
        </w:r>
        <w:r w:rsidR="007E11EF">
          <w:rPr>
            <w:rFonts w:ascii="宋体" w:eastAsia="宋体" w:hAnsi="宋体" w:cs="宋体" w:hint="eastAsia"/>
          </w:rPr>
          <w:fldChar w:fldCharType="end"/>
        </w:r>
      </w:hyperlink>
    </w:p>
    <w:p w14:paraId="656E3A8B"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39487143" w:history="1">
        <w:r w:rsidR="007E11EF">
          <w:rPr>
            <w:rFonts w:ascii="宋体" w:eastAsia="宋体" w:hAnsi="宋体" w:cs="宋体" w:hint="eastAsia"/>
          </w:rPr>
          <w:t>表 4-2 KMO检验与巴特利特球形检验结果示意表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_Toc39487143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32</w:t>
        </w:r>
        <w:r w:rsidR="007E11EF">
          <w:rPr>
            <w:rFonts w:ascii="宋体" w:eastAsia="宋体" w:hAnsi="宋体" w:cs="宋体" w:hint="eastAsia"/>
          </w:rPr>
          <w:fldChar w:fldCharType="end"/>
        </w:r>
      </w:hyperlink>
    </w:p>
    <w:p w14:paraId="50C8D1F1"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967039610" w:history="1">
        <w:r w:rsidR="007E11EF">
          <w:rPr>
            <w:rFonts w:ascii="宋体" w:eastAsia="宋体" w:hAnsi="宋体" w:cs="宋体" w:hint="eastAsia"/>
          </w:rPr>
          <w:t>表 5-1 问卷发放概况表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_Toc967039610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37</w:t>
        </w:r>
        <w:r w:rsidR="007E11EF">
          <w:rPr>
            <w:rFonts w:ascii="宋体" w:eastAsia="宋体" w:hAnsi="宋体" w:cs="宋体" w:hint="eastAsia"/>
          </w:rPr>
          <w:fldChar w:fldCharType="end"/>
        </w:r>
      </w:hyperlink>
    </w:p>
    <w:p w14:paraId="432AF68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743523493" w:history="1">
        <w:r w:rsidR="007E11EF">
          <w:rPr>
            <w:rFonts w:ascii="宋体" w:eastAsia="宋体" w:hAnsi="宋体" w:cs="宋体" w:hint="eastAsia"/>
          </w:rPr>
          <w:t>表 5-2 调查者基本信息统计情况</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_Toc743523493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37</w:t>
        </w:r>
        <w:r w:rsidR="007E11EF">
          <w:rPr>
            <w:rFonts w:ascii="宋体" w:eastAsia="宋体" w:hAnsi="宋体" w:cs="宋体" w:hint="eastAsia"/>
          </w:rPr>
          <w:fldChar w:fldCharType="end"/>
        </w:r>
      </w:hyperlink>
    </w:p>
    <w:p w14:paraId="624042B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506891312" w:history="1">
        <w:r w:rsidR="007E11EF">
          <w:rPr>
            <w:rFonts w:ascii="宋体" w:eastAsia="宋体" w:hAnsi="宋体" w:cs="宋体" w:hint="eastAsia"/>
          </w:rPr>
          <w:t>表 5-3 量表得分显示表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_Toc1506891312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41</w:t>
        </w:r>
        <w:r w:rsidR="007E11EF">
          <w:rPr>
            <w:rFonts w:ascii="宋体" w:eastAsia="宋体" w:hAnsi="宋体" w:cs="宋体" w:hint="eastAsia"/>
          </w:rPr>
          <w:fldChar w:fldCharType="end"/>
        </w:r>
      </w:hyperlink>
    </w:p>
    <w:p w14:paraId="564BCCEE"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327778638" w:history="1">
        <w:r w:rsidR="007E11EF">
          <w:rPr>
            <w:rFonts w:ascii="宋体" w:eastAsia="宋体" w:hAnsi="宋体" w:cs="宋体" w:hint="eastAsia"/>
          </w:rPr>
          <w:t>表 5-4 描述性统计分析表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_Toc327778638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47</w:t>
        </w:r>
        <w:r w:rsidR="007E11EF">
          <w:rPr>
            <w:rFonts w:ascii="宋体" w:eastAsia="宋体" w:hAnsi="宋体" w:cs="宋体" w:hint="eastAsia"/>
          </w:rPr>
          <w:fldChar w:fldCharType="end"/>
        </w:r>
      </w:hyperlink>
    </w:p>
    <w:p w14:paraId="3501A2A0"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92555643" w:history="1">
        <w:r w:rsidR="007E11EF">
          <w:rPr>
            <w:rFonts w:ascii="宋体" w:eastAsia="宋体" w:hAnsi="宋体" w:cs="宋体" w:hint="eastAsia"/>
          </w:rPr>
          <w:t>表 5-5 公众需求分析表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_Toc92555643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48</w:t>
        </w:r>
        <w:r w:rsidR="007E11EF">
          <w:rPr>
            <w:rFonts w:ascii="宋体" w:eastAsia="宋体" w:hAnsi="宋体" w:cs="宋体" w:hint="eastAsia"/>
          </w:rPr>
          <w:fldChar w:fldCharType="end"/>
        </w:r>
      </w:hyperlink>
    </w:p>
    <w:p w14:paraId="1AC897A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03425199" w:history="1">
        <w:r w:rsidR="007E11EF">
          <w:rPr>
            <w:rFonts w:ascii="宋体" w:eastAsia="宋体" w:hAnsi="宋体" w:cs="宋体" w:hint="eastAsia"/>
          </w:rPr>
          <w:t>表 6-1 有序logistic回归变量合成情况</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_Toc1203425199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50</w:t>
        </w:r>
        <w:r w:rsidR="007E11EF">
          <w:rPr>
            <w:rFonts w:ascii="宋体" w:eastAsia="宋体" w:hAnsi="宋体" w:cs="宋体" w:hint="eastAsia"/>
          </w:rPr>
          <w:fldChar w:fldCharType="end"/>
        </w:r>
      </w:hyperlink>
    </w:p>
    <w:p w14:paraId="1C6E14F2"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873056015" w:history="1">
        <w:r w:rsidR="007E11EF">
          <w:rPr>
            <w:rFonts w:ascii="宋体" w:eastAsia="宋体" w:hAnsi="宋体" w:cs="宋体" w:hint="eastAsia"/>
          </w:rPr>
          <w:t>表 6-2 有序logistic变量赋值情况</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_Toc1873056015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52</w:t>
        </w:r>
        <w:r w:rsidR="007E11EF">
          <w:rPr>
            <w:rFonts w:ascii="宋体" w:eastAsia="宋体" w:hAnsi="宋体" w:cs="宋体" w:hint="eastAsia"/>
          </w:rPr>
          <w:fldChar w:fldCharType="end"/>
        </w:r>
      </w:hyperlink>
    </w:p>
    <w:p w14:paraId="46263B64"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604201420" w:history="1">
        <w:r w:rsidR="007E11EF">
          <w:rPr>
            <w:rFonts w:ascii="宋体" w:eastAsia="宋体" w:hAnsi="宋体" w:cs="宋体" w:hint="eastAsia"/>
          </w:rPr>
          <w:t>表 6-3 有序logistic共线性检验</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_Toc604201420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53</w:t>
        </w:r>
        <w:r w:rsidR="007E11EF">
          <w:rPr>
            <w:rFonts w:ascii="宋体" w:eastAsia="宋体" w:hAnsi="宋体" w:cs="宋体" w:hint="eastAsia"/>
          </w:rPr>
          <w:fldChar w:fldCharType="end"/>
        </w:r>
      </w:hyperlink>
    </w:p>
    <w:p w14:paraId="43C13D00"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815528834" w:history="1">
        <w:r w:rsidR="007E11EF">
          <w:rPr>
            <w:rFonts w:ascii="宋体" w:eastAsia="宋体" w:hAnsi="宋体" w:cs="宋体" w:hint="eastAsia"/>
          </w:rPr>
          <w:t>表 6-4 有序logistic回归平行性检验</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_Toc815528834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53</w:t>
        </w:r>
        <w:r w:rsidR="007E11EF">
          <w:rPr>
            <w:rFonts w:ascii="宋体" w:eastAsia="宋体" w:hAnsi="宋体" w:cs="宋体" w:hint="eastAsia"/>
          </w:rPr>
          <w:fldChar w:fldCharType="end"/>
        </w:r>
      </w:hyperlink>
    </w:p>
    <w:p w14:paraId="674E026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128876540" w:history="1">
        <w:r w:rsidR="007E11EF">
          <w:rPr>
            <w:rFonts w:ascii="宋体" w:eastAsia="宋体" w:hAnsi="宋体" w:cs="宋体" w:hint="eastAsia"/>
          </w:rPr>
          <w:t>表 6-5 有序logistic回归模型拟合信息</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_Toc2128876540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54</w:t>
        </w:r>
        <w:r w:rsidR="007E11EF">
          <w:rPr>
            <w:rFonts w:ascii="宋体" w:eastAsia="宋体" w:hAnsi="宋体" w:cs="宋体" w:hint="eastAsia"/>
          </w:rPr>
          <w:fldChar w:fldCharType="end"/>
        </w:r>
      </w:hyperlink>
    </w:p>
    <w:p w14:paraId="36BE848E"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647416443" w:history="1">
        <w:r w:rsidR="007E11EF">
          <w:rPr>
            <w:rFonts w:ascii="宋体" w:eastAsia="宋体" w:hAnsi="宋体" w:cs="宋体" w:hint="eastAsia"/>
          </w:rPr>
          <w:t>表 6-6 有序logistic回归拟合优度</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_Toc647416443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55</w:t>
        </w:r>
        <w:r w:rsidR="007E11EF">
          <w:rPr>
            <w:rFonts w:ascii="宋体" w:eastAsia="宋体" w:hAnsi="宋体" w:cs="宋体" w:hint="eastAsia"/>
          </w:rPr>
          <w:fldChar w:fldCharType="end"/>
        </w:r>
      </w:hyperlink>
    </w:p>
    <w:p w14:paraId="45F00757"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975118585" w:history="1">
        <w:r w:rsidR="007E11EF">
          <w:rPr>
            <w:rFonts w:ascii="宋体" w:eastAsia="宋体" w:hAnsi="宋体" w:cs="宋体" w:hint="eastAsia"/>
          </w:rPr>
          <w:t>表 6-7 有序logistic回归伪R2</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_Toc1975118585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55</w:t>
        </w:r>
        <w:r w:rsidR="007E11EF">
          <w:rPr>
            <w:rFonts w:ascii="宋体" w:eastAsia="宋体" w:hAnsi="宋体" w:cs="宋体" w:hint="eastAsia"/>
          </w:rPr>
          <w:fldChar w:fldCharType="end"/>
        </w:r>
      </w:hyperlink>
    </w:p>
    <w:p w14:paraId="24566096"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128930002" w:history="1">
        <w:r w:rsidR="007E11EF">
          <w:rPr>
            <w:rFonts w:ascii="宋体" w:eastAsia="宋体" w:hAnsi="宋体" w:cs="宋体" w:hint="eastAsia"/>
          </w:rPr>
          <w:t>表 6-8 有序logistic回归具体变量系数估计及OR值（部分）</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_Toc2128930002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56</w:t>
        </w:r>
        <w:r w:rsidR="007E11EF">
          <w:rPr>
            <w:rFonts w:ascii="宋体" w:eastAsia="宋体" w:hAnsi="宋体" w:cs="宋体" w:hint="eastAsia"/>
          </w:rPr>
          <w:fldChar w:fldCharType="end"/>
        </w:r>
      </w:hyperlink>
    </w:p>
    <w:p w14:paraId="20C41503"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234172777" w:history="1">
        <w:r w:rsidR="007E11EF">
          <w:rPr>
            <w:rFonts w:ascii="宋体" w:eastAsia="宋体" w:hAnsi="宋体" w:cs="宋体" w:hint="eastAsia"/>
          </w:rPr>
          <w:t>表 6-9 有序logistic回归合成变量系数及OR值</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_Toc1234172777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59</w:t>
        </w:r>
        <w:r w:rsidR="007E11EF">
          <w:rPr>
            <w:rFonts w:ascii="宋体" w:eastAsia="宋体" w:hAnsi="宋体" w:cs="宋体" w:hint="eastAsia"/>
          </w:rPr>
          <w:fldChar w:fldCharType="end"/>
        </w:r>
      </w:hyperlink>
    </w:p>
    <w:p w14:paraId="1D66E89D"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586454494" w:history="1">
        <w:r w:rsidR="007E11EF">
          <w:rPr>
            <w:rFonts w:ascii="宋体" w:eastAsia="宋体" w:hAnsi="宋体" w:cs="宋体" w:hint="eastAsia"/>
          </w:rPr>
          <w:t>表 6-10 潜变量与观测变量示意表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_Toc586454494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63</w:t>
        </w:r>
        <w:r w:rsidR="007E11EF">
          <w:rPr>
            <w:rFonts w:ascii="宋体" w:eastAsia="宋体" w:hAnsi="宋体" w:cs="宋体" w:hint="eastAsia"/>
          </w:rPr>
          <w:fldChar w:fldCharType="end"/>
        </w:r>
      </w:hyperlink>
    </w:p>
    <w:p w14:paraId="0FF67E51"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2120381884" w:history="1">
        <w:r w:rsidR="007E11EF">
          <w:rPr>
            <w:rFonts w:ascii="宋体" w:eastAsia="宋体" w:hAnsi="宋体" w:cs="宋体" w:hint="eastAsia"/>
          </w:rPr>
          <w:t>表 6-11 结构方程拟合表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_Toc2120381884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65</w:t>
        </w:r>
        <w:r w:rsidR="007E11EF">
          <w:rPr>
            <w:rFonts w:ascii="宋体" w:eastAsia="宋体" w:hAnsi="宋体" w:cs="宋体" w:hint="eastAsia"/>
          </w:rPr>
          <w:fldChar w:fldCharType="end"/>
        </w:r>
      </w:hyperlink>
    </w:p>
    <w:p w14:paraId="7E58B480"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86328195" w:history="1">
        <w:r w:rsidR="007E11EF">
          <w:rPr>
            <w:rFonts w:ascii="宋体" w:eastAsia="宋体" w:hAnsi="宋体" w:cs="宋体" w:hint="eastAsia"/>
          </w:rPr>
          <w:t>表 6-12 结构路径系数图</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_Toc86328195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66</w:t>
        </w:r>
        <w:r w:rsidR="007E11EF">
          <w:rPr>
            <w:rFonts w:ascii="宋体" w:eastAsia="宋体" w:hAnsi="宋体" w:cs="宋体" w:hint="eastAsia"/>
          </w:rPr>
          <w:fldChar w:fldCharType="end"/>
        </w:r>
      </w:hyperlink>
    </w:p>
    <w:p w14:paraId="2C1192DB" w14:textId="77777777" w:rsidR="00B72A3B" w:rsidRDefault="00012356">
      <w:pPr>
        <w:pStyle w:val="a8"/>
        <w:tabs>
          <w:tab w:val="right" w:leader="dot" w:pos="8306"/>
        </w:tabs>
        <w:spacing w:before="156" w:after="156" w:line="240" w:lineRule="auto"/>
        <w:ind w:left="960" w:hanging="480"/>
        <w:rPr>
          <w:rFonts w:ascii="宋体" w:eastAsia="宋体" w:hAnsi="宋体" w:cs="宋体"/>
        </w:rPr>
      </w:pPr>
      <w:hyperlink w:anchor="_Toc1771012462" w:history="1">
        <w:r w:rsidR="007E11EF">
          <w:rPr>
            <w:rFonts w:ascii="宋体" w:eastAsia="宋体" w:hAnsi="宋体" w:cs="宋体" w:hint="eastAsia"/>
          </w:rPr>
          <w:t>表 6-13 测量模型显著性检验结果表</w:t>
        </w:r>
        <w:r w:rsidR="007E11EF">
          <w:rPr>
            <w:rFonts w:ascii="宋体" w:eastAsia="宋体" w:hAnsi="宋体" w:cs="宋体" w:hint="eastAsia"/>
          </w:rPr>
          <w:tab/>
        </w:r>
        <w:r w:rsidR="007E11EF">
          <w:rPr>
            <w:rFonts w:ascii="宋体" w:eastAsia="宋体" w:hAnsi="宋体" w:cs="宋体" w:hint="eastAsia"/>
          </w:rPr>
          <w:fldChar w:fldCharType="begin"/>
        </w:r>
        <w:r w:rsidR="007E11EF">
          <w:rPr>
            <w:rFonts w:ascii="宋体" w:eastAsia="宋体" w:hAnsi="宋体" w:cs="宋体" w:hint="eastAsia"/>
          </w:rPr>
          <w:instrText xml:space="preserve"> PAGEREF _Toc1771012462 \h </w:instrText>
        </w:r>
        <w:r w:rsidR="007E11EF">
          <w:rPr>
            <w:rFonts w:ascii="宋体" w:eastAsia="宋体" w:hAnsi="宋体" w:cs="宋体" w:hint="eastAsia"/>
          </w:rPr>
        </w:r>
        <w:r w:rsidR="007E11EF">
          <w:rPr>
            <w:rFonts w:ascii="宋体" w:eastAsia="宋体" w:hAnsi="宋体" w:cs="宋体" w:hint="eastAsia"/>
          </w:rPr>
          <w:fldChar w:fldCharType="separate"/>
        </w:r>
        <w:r w:rsidR="007E11EF">
          <w:rPr>
            <w:rFonts w:ascii="宋体" w:eastAsia="宋体" w:hAnsi="宋体" w:cs="宋体" w:hint="eastAsia"/>
          </w:rPr>
          <w:t>66</w:t>
        </w:r>
        <w:r w:rsidR="007E11EF">
          <w:rPr>
            <w:rFonts w:ascii="宋体" w:eastAsia="宋体" w:hAnsi="宋体" w:cs="宋体" w:hint="eastAsia"/>
          </w:rPr>
          <w:fldChar w:fldCharType="end"/>
        </w:r>
      </w:hyperlink>
    </w:p>
    <w:p w14:paraId="393B94E1" w14:textId="77777777" w:rsidR="00B72A3B" w:rsidRDefault="007E11EF">
      <w:pPr>
        <w:pStyle w:val="1"/>
        <w:numPr>
          <w:ilvl w:val="0"/>
          <w:numId w:val="0"/>
        </w:numPr>
      </w:pPr>
      <w:r>
        <w:fldChar w:fldCharType="end"/>
      </w:r>
    </w:p>
    <w:p w14:paraId="3DCB53DB" w14:textId="77777777" w:rsidR="00B72A3B" w:rsidRDefault="007E11EF">
      <w:pPr>
        <w:spacing w:before="156" w:after="156"/>
        <w:ind w:firstLine="482"/>
        <w:rPr>
          <w:b/>
        </w:rPr>
      </w:pPr>
      <w:r>
        <w:rPr>
          <w:rFonts w:hint="eastAsia"/>
          <w:b/>
        </w:rPr>
        <w:br w:type="page"/>
      </w:r>
    </w:p>
    <w:p w14:paraId="3C5CC36A" w14:textId="77777777" w:rsidR="00B72A3B" w:rsidRDefault="007E11EF">
      <w:pPr>
        <w:pStyle w:val="1"/>
        <w:numPr>
          <w:ilvl w:val="0"/>
          <w:numId w:val="0"/>
        </w:numPr>
      </w:pPr>
      <w:bookmarkStart w:id="5" w:name="_Toc1866295807"/>
      <w:bookmarkStart w:id="6" w:name="_Toc2125243434"/>
      <w:r>
        <w:rPr>
          <w:rFonts w:hint="eastAsia"/>
        </w:rPr>
        <w:lastRenderedPageBreak/>
        <w:t>摘要</w:t>
      </w:r>
      <w:bookmarkEnd w:id="5"/>
      <w:bookmarkEnd w:id="6"/>
    </w:p>
    <w:p w14:paraId="4DC17E9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党的二十大建设报告中，将推进公共服务一体化放在首要位置，要求增强公共服务的均衡性和可及性，扎实推进共同富裕。近年来，不少地区因地制宜，创造性地提出了促进本地公共服务一体化的策略，促进了本地区域的协调发展，为乡村带来了更好的基础设施，各地促进公共服务一体化的创新性策略为缩小</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，全面推进乡村振兴提供了有力的支撑。本调研报告通过对浙江省</w:t>
      </w:r>
      <w:r>
        <w:rPr>
          <w:rFonts w:ascii="Times New Roman Regular" w:eastAsia="宋体" w:hAnsi="Times New Roman Regular" w:cs="Times New Roman Regular"/>
        </w:rPr>
        <w:t>10</w:t>
      </w:r>
      <w:r>
        <w:rPr>
          <w:rFonts w:ascii="Times New Roman Regular" w:eastAsia="宋体" w:hAnsi="Times New Roman Regular" w:cs="Times New Roman Regular"/>
        </w:rPr>
        <w:t>个市的</w:t>
      </w:r>
      <w:r>
        <w:rPr>
          <w:rFonts w:ascii="Times New Roman Regular" w:eastAsia="宋体" w:hAnsi="Times New Roman Regular" w:cs="Times New Roman Regular"/>
        </w:rPr>
        <w:t>24</w:t>
      </w:r>
      <w:r>
        <w:rPr>
          <w:rFonts w:ascii="Times New Roman Regular" w:eastAsia="宋体" w:hAnsi="Times New Roman Regular" w:cs="Times New Roman Regular"/>
        </w:rPr>
        <w:t>个县区进行调研，旨在探究人民对于本地公共服务一体化建设的认知情况、满意度与偏好、及影响因素，为浙江省甚至全国推进公共服务一体化提供借鉴意义。</w:t>
      </w:r>
    </w:p>
    <w:p w14:paraId="132252D5" w14:textId="77777777" w:rsidR="00B72A3B" w:rsidRDefault="007E11EF">
      <w:pPr>
        <w:spacing w:before="156" w:after="156"/>
        <w:ind w:firstLine="480"/>
        <w:rPr>
          <w:rFonts w:ascii="Times New Roman Regular" w:hAnsi="Times New Roman Regular" w:cs="Times New Roman Regular"/>
        </w:rPr>
      </w:pPr>
      <w:commentRangeStart w:id="7"/>
      <w:r>
        <w:rPr>
          <w:rFonts w:ascii="Times New Roman Regular" w:hAnsi="Times New Roman Regular" w:cs="Times New Roman Regular"/>
        </w:rPr>
        <w:t>本调查的调查对象年龄覆盖面广，主要采用问卷调查法收集资料，确定样本量的分配后进行线上线下收集问卷，供给回收有效问卷</w:t>
      </w:r>
      <w:r>
        <w:rPr>
          <w:rFonts w:ascii="Times New Roman Regular" w:hAnsi="Times New Roman Regular" w:cs="Times New Roman Regular"/>
        </w:rPr>
        <w:t>565</w:t>
      </w:r>
      <w:r>
        <w:rPr>
          <w:rFonts w:ascii="Times New Roman Regular" w:hAnsi="Times New Roman Regular" w:cs="Times New Roman Regular"/>
        </w:rPr>
        <w:t>份。</w:t>
      </w:r>
      <w:commentRangeEnd w:id="7"/>
      <w:r w:rsidR="009777E9">
        <w:rPr>
          <w:rStyle w:val="af0"/>
        </w:rPr>
        <w:commentReference w:id="7"/>
      </w:r>
    </w:p>
    <w:p w14:paraId="26D05F0A" w14:textId="77777777" w:rsidR="00B72A3B" w:rsidRDefault="007E11EF">
      <w:pPr>
        <w:spacing w:before="156" w:after="156"/>
        <w:ind w:firstLine="480"/>
        <w:rPr>
          <w:rFonts w:ascii="Times New Roman Regular" w:hAnsi="Times New Roman Regular" w:cs="Times New Roman Regular"/>
        </w:rPr>
      </w:pPr>
      <w:r>
        <w:rPr>
          <w:rFonts w:ascii="Times New Roman Regular" w:hAnsi="Times New Roman Regular" w:cs="Times New Roman Regular"/>
        </w:rPr>
        <w:t>问卷收集完成后，首先对结果进行描述性统计分析，发现人民对于公共服务一体化认知情况较好，接受程度较高。其次，运用</w:t>
      </w:r>
      <w:r>
        <w:rPr>
          <w:rFonts w:ascii="Times New Roman Regular" w:hAnsi="Times New Roman Regular" w:cs="Times New Roman Regular"/>
        </w:rPr>
        <w:t xml:space="preserve"> SPSS </w:t>
      </w:r>
      <w:r>
        <w:rPr>
          <w:rFonts w:ascii="Times New Roman Regular" w:hAnsi="Times New Roman Regular" w:cs="Times New Roman Regular"/>
        </w:rPr>
        <w:t>研究工具，进行有序</w:t>
      </w:r>
      <w:r>
        <w:rPr>
          <w:rFonts w:ascii="Times New Roman Regular" w:hAnsi="Times New Roman Regular" w:cs="Times New Roman Regular"/>
        </w:rPr>
        <w:t xml:space="preserve"> logistics </w:t>
      </w:r>
      <w:r>
        <w:rPr>
          <w:rFonts w:ascii="Times New Roman Regular" w:hAnsi="Times New Roman Regular" w:cs="Times New Roman Regular"/>
        </w:rPr>
        <w:t>回归分析，在被调查者的基本信息、（当地基础设施评价）得出影响人民公共服务一体化满意度与意愿主要因素，包括经济状况、（认知偏差和基础设施等）。随后，运用</w:t>
      </w:r>
      <w:r>
        <w:rPr>
          <w:rFonts w:ascii="Times New Roman Regular" w:hAnsi="Times New Roman Regular" w:cs="Times New Roman Regular"/>
        </w:rPr>
        <w:t xml:space="preserve"> AMOS </w:t>
      </w:r>
      <w:r>
        <w:rPr>
          <w:rFonts w:ascii="Times New Roman Regular" w:hAnsi="Times New Roman Regular" w:cs="Times New Roman Regular"/>
        </w:rPr>
        <w:t>软件，结合结构方程模型等方法进一步验证逻辑回归分析结果，并给予有效补充。</w:t>
      </w:r>
    </w:p>
    <w:p w14:paraId="22DADC2D" w14:textId="6E8A4920"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本次调研创新点如下，首先经过文献查询发现，学者对于公共服务一体化的研究较少，特别对于人民满意度与意愿几乎没有，本次调查针对公共服务一体化的人民满意度和意愿展开，同时调查对</w:t>
      </w:r>
      <w:r w:rsidR="002007FB">
        <w:rPr>
          <w:rFonts w:ascii="Times New Roman Regular" w:eastAsia="宋体" w:hAnsi="Times New Roman Regular" w:cs="Times New Roman Regular" w:hint="eastAsia"/>
        </w:rPr>
        <w:t>象</w:t>
      </w:r>
      <w:r>
        <w:rPr>
          <w:rFonts w:ascii="Times New Roman Regular" w:eastAsia="宋体" w:hAnsi="Times New Roman Regular" w:cs="Times New Roman Regular"/>
        </w:rPr>
        <w:t>不只局限在一个年龄层，而是分布在各个年龄阶段，这为调查得出结论与建议提供了有效的数据支撑。</w:t>
      </w:r>
    </w:p>
    <w:p w14:paraId="413D6025"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b/>
          <w:bCs/>
        </w:rPr>
        <w:t>关键词：</w:t>
      </w:r>
      <w:r>
        <w:rPr>
          <w:rFonts w:ascii="Times New Roman Regular" w:eastAsia="宋体" w:hAnsi="Times New Roman Regular" w:cs="Times New Roman Regular"/>
        </w:rPr>
        <w:t>公共服务一体化</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rPr>
        <w:t>满意度</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rPr>
        <w:t>描述性统计</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rPr>
        <w:t>有序逻辑回归</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rPr>
        <w:t>结构方程</w:t>
      </w:r>
    </w:p>
    <w:p w14:paraId="6A9E5550" w14:textId="77777777" w:rsidR="00B72A3B" w:rsidRDefault="00B72A3B">
      <w:pPr>
        <w:spacing w:before="156" w:after="156"/>
        <w:ind w:firstLine="643"/>
        <w:jc w:val="center"/>
        <w:rPr>
          <w:b/>
          <w:bCs/>
          <w:sz w:val="32"/>
          <w:szCs w:val="32"/>
        </w:rPr>
      </w:pPr>
    </w:p>
    <w:p w14:paraId="573BD127" w14:textId="77777777" w:rsidR="00B72A3B" w:rsidRDefault="00B72A3B">
      <w:pPr>
        <w:spacing w:before="156" w:after="156"/>
        <w:ind w:firstLineChars="0" w:firstLine="0"/>
        <w:rPr>
          <w:b/>
          <w:bCs/>
          <w:sz w:val="32"/>
          <w:szCs w:val="32"/>
        </w:rPr>
      </w:pPr>
    </w:p>
    <w:p w14:paraId="2CD39F02" w14:textId="77777777" w:rsidR="00B72A3B" w:rsidRDefault="00B72A3B">
      <w:pPr>
        <w:pStyle w:val="1"/>
        <w:sectPr w:rsidR="00B72A3B">
          <w:footerReference w:type="default" r:id="rId19"/>
          <w:pgSz w:w="11906" w:h="16838"/>
          <w:pgMar w:top="1440" w:right="1800" w:bottom="1440" w:left="1800" w:header="851" w:footer="992" w:gutter="0"/>
          <w:pgNumType w:fmt="lowerRoman" w:start="1"/>
          <w:cols w:space="425"/>
          <w:docGrid w:type="lines" w:linePitch="312"/>
        </w:sectPr>
      </w:pPr>
    </w:p>
    <w:p w14:paraId="4D87E166" w14:textId="77777777" w:rsidR="00B72A3B" w:rsidRDefault="007E11EF">
      <w:pPr>
        <w:pStyle w:val="1"/>
      </w:pPr>
      <w:bookmarkStart w:id="8" w:name="_Toc1017145909"/>
      <w:bookmarkStart w:id="9" w:name="_Toc1232971526"/>
      <w:r>
        <w:lastRenderedPageBreak/>
        <w:t>绪论</w:t>
      </w:r>
      <w:bookmarkEnd w:id="8"/>
      <w:bookmarkEnd w:id="9"/>
    </w:p>
    <w:p w14:paraId="70DEDF71" w14:textId="77777777" w:rsidR="00B72A3B" w:rsidRDefault="007E11EF">
      <w:pPr>
        <w:pStyle w:val="2"/>
        <w:numPr>
          <w:ilvl w:val="1"/>
          <w:numId w:val="0"/>
        </w:numPr>
        <w:spacing w:line="240" w:lineRule="auto"/>
      </w:pPr>
      <w:bookmarkStart w:id="10" w:name="_Toc1201462443"/>
      <w:bookmarkStart w:id="11" w:name="_Toc1482727579"/>
      <w:r>
        <w:rPr>
          <w:rFonts w:hint="eastAsia"/>
        </w:rPr>
        <w:t>1.1</w:t>
      </w:r>
      <w:r>
        <w:rPr>
          <w:rFonts w:hint="eastAsia"/>
        </w:rPr>
        <w:t>研究背景</w:t>
      </w:r>
      <w:bookmarkEnd w:id="10"/>
      <w:bookmarkEnd w:id="11"/>
    </w:p>
    <w:p w14:paraId="312EE6A4" w14:textId="77777777" w:rsidR="00B72A3B" w:rsidRDefault="007E11EF">
      <w:pPr>
        <w:pStyle w:val="3"/>
        <w:numPr>
          <w:ilvl w:val="2"/>
          <w:numId w:val="0"/>
        </w:numPr>
        <w:spacing w:line="240" w:lineRule="auto"/>
      </w:pPr>
      <w:bookmarkStart w:id="12" w:name="_Toc190546760"/>
      <w:bookmarkStart w:id="13" w:name="_Toc802180465"/>
      <w:r>
        <w:rPr>
          <w:rFonts w:hint="eastAsia"/>
        </w:rPr>
        <w:t>1.1.1</w:t>
      </w:r>
      <w:r>
        <w:rPr>
          <w:rFonts w:hint="eastAsia"/>
        </w:rPr>
        <w:t>公共服务一体化建设的</w:t>
      </w:r>
      <w:commentRangeStart w:id="14"/>
      <w:r>
        <w:rPr>
          <w:rFonts w:hint="eastAsia"/>
        </w:rPr>
        <w:t>重要性</w:t>
      </w:r>
      <w:bookmarkEnd w:id="12"/>
      <w:bookmarkEnd w:id="13"/>
      <w:commentRangeEnd w:id="14"/>
      <w:r w:rsidR="00017833">
        <w:rPr>
          <w:rStyle w:val="af0"/>
          <w:rFonts w:asciiTheme="minorHAnsi" w:eastAsiaTheme="minorEastAsia" w:hAnsiTheme="minorHAnsi"/>
          <w:b w:val="0"/>
        </w:rPr>
        <w:commentReference w:id="14"/>
      </w:r>
    </w:p>
    <w:p w14:paraId="6F52ED5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党的二十大报告中，把推进公共服务建设摆在重要位置，要求增强公共服务的均衡性和可及性，扎实推进共同富裕。对于区域发展来说，推进基本公共服务一体化关系民生福祉，体现了区域经济社会一体化发展水平，对于缩小城乡之间、地区间发展差距，破解发展不充分不均衡问题意义重大。推动区域基本公共服务一体化是推动</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缩小的基础，</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的缩小是基本公共服务一体化的有力体现。而我国</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较大，不仅体现在经济发展水平上，还体现在不同地区居民享受的公共服务的差距上，公共服务供给地区间和城乡间的严重失衡，使得贫困地区的居民无法满足基本公共服务需求，其生活水平和生活条件更是无法保证，遏制了贫困地区人口素质水平的提升。当前，各地力争在基础设施、医疗养老、社保就业、文化教育等方面突破</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的困境，达到基本公共服务的共享，实现不同地区的统筹发展，解决居民间因为城乡或地区差异在公共服务方面的问题，促进地区间及城乡间公共服务一体化的推进，从而实现</w:t>
      </w:r>
      <w:r>
        <w:rPr>
          <w:rFonts w:ascii="Times New Roman Regular" w:eastAsia="宋体" w:hAnsi="Times New Roman Regular" w:cs="Times New Roman Regular"/>
        </w:rPr>
        <w:t>“</w:t>
      </w:r>
      <w:r>
        <w:rPr>
          <w:rFonts w:ascii="Times New Roman Regular" w:eastAsia="宋体" w:hAnsi="Times New Roman Regular" w:cs="Times New Roman Regular"/>
        </w:rPr>
        <w:t>三大差距</w:t>
      </w:r>
      <w:r>
        <w:rPr>
          <w:rFonts w:ascii="Times New Roman Regular" w:eastAsia="宋体" w:hAnsi="Times New Roman Regular" w:cs="Times New Roman Regular"/>
        </w:rPr>
        <w:t>”</w:t>
      </w:r>
      <w:r>
        <w:rPr>
          <w:rFonts w:ascii="Times New Roman Regular" w:eastAsia="宋体" w:hAnsi="Times New Roman Regular" w:cs="Times New Roman Regular"/>
        </w:rPr>
        <w:t>的缩小。同时我们也可以知道，人民是推动公共服务一体化的关键因素。因此，关于公共服务一体化人民满意度和意愿的研究是非常必要和重要的。</w:t>
      </w:r>
    </w:p>
    <w:p w14:paraId="5B67A1DB" w14:textId="77777777" w:rsidR="00B72A3B" w:rsidRDefault="007E11EF">
      <w:pPr>
        <w:pStyle w:val="a3"/>
        <w:spacing w:before="156" w:after="156"/>
        <w:ind w:firstLine="400"/>
      </w:pP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5" w:name="_Toc1476120949"/>
      <w:r>
        <w:rPr>
          <w:noProof/>
        </w:rPr>
        <w:drawing>
          <wp:anchor distT="0" distB="0" distL="114300" distR="114300" simplePos="0" relativeHeight="251678720" behindDoc="0" locked="0" layoutInCell="1" allowOverlap="1" wp14:anchorId="31F1159E" wp14:editId="08D70D31">
            <wp:simplePos x="0" y="0"/>
            <wp:positionH relativeFrom="column">
              <wp:posOffset>694055</wp:posOffset>
            </wp:positionH>
            <wp:positionV relativeFrom="paragraph">
              <wp:posOffset>74295</wp:posOffset>
            </wp:positionV>
            <wp:extent cx="3886200" cy="2337435"/>
            <wp:effectExtent l="0" t="0" r="0" b="24765"/>
            <wp:wrapTopAndBottom/>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0"/>
                    <a:stretch>
                      <a:fillRect/>
                    </a:stretch>
                  </pic:blipFill>
                  <pic:spPr>
                    <a:xfrm>
                      <a:off x="0" y="0"/>
                      <a:ext cx="3886200" cy="2337435"/>
                    </a:xfrm>
                    <a:prstGeom prst="rect">
                      <a:avLst/>
                    </a:prstGeom>
                    <a:noFill/>
                    <a:ln w="9525">
                      <a:noFill/>
                    </a:ln>
                  </pic:spPr>
                </pic:pic>
              </a:graphicData>
            </a:graphic>
          </wp:anchor>
        </w:drawing>
      </w:r>
      <w:r>
        <w:rPr>
          <w:rFonts w:hint="eastAsia"/>
        </w:rPr>
        <w:t>浙江省基本公共服务一体化座谈会</w:t>
      </w:r>
      <w:bookmarkEnd w:id="15"/>
    </w:p>
    <w:p w14:paraId="31B92F98" w14:textId="77777777" w:rsidR="00B72A3B" w:rsidRDefault="007E11EF">
      <w:pPr>
        <w:pStyle w:val="3"/>
        <w:numPr>
          <w:ilvl w:val="2"/>
          <w:numId w:val="0"/>
        </w:numPr>
        <w:spacing w:line="240" w:lineRule="auto"/>
      </w:pPr>
      <w:bookmarkStart w:id="16" w:name="_Toc344739389"/>
      <w:bookmarkStart w:id="17" w:name="_Toc621277643"/>
      <w:r>
        <w:rPr>
          <w:rFonts w:hint="eastAsia"/>
        </w:rPr>
        <w:lastRenderedPageBreak/>
        <w:t>1.1.2</w:t>
      </w:r>
      <w:r>
        <w:rPr>
          <w:rFonts w:hint="eastAsia"/>
        </w:rPr>
        <w:t>新时期公共服务一体化面临的</w:t>
      </w:r>
      <w:commentRangeStart w:id="18"/>
      <w:r>
        <w:rPr>
          <w:rFonts w:hint="eastAsia"/>
        </w:rPr>
        <w:t>新挑战</w:t>
      </w:r>
      <w:bookmarkEnd w:id="16"/>
      <w:bookmarkEnd w:id="17"/>
      <w:commentRangeEnd w:id="18"/>
      <w:r w:rsidR="00017833">
        <w:rPr>
          <w:rStyle w:val="af0"/>
          <w:rFonts w:asciiTheme="minorHAnsi" w:eastAsiaTheme="minorEastAsia" w:hAnsiTheme="minorHAnsi"/>
          <w:b w:val="0"/>
        </w:rPr>
        <w:commentReference w:id="18"/>
      </w:r>
    </w:p>
    <w:p w14:paraId="2863965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十四五”时期是我国全面建成小康社会、实现第一个百年奋斗目标之后，乘势而上开启全面建设社会主义现代化国家新征程、向第二个百年奋斗目标进军的第一个五年。目前正处于该时期的后半程，公共服务一体化建设仍然不能被忽视。基本公共服务仍存短板弱项，区域间、城乡间、人群间的基本公共服务仍有差距，均等化水平尚待进一步提高。非基本公共服务供给不足，优质资源总体短缺，扩供给促普惠仍需下更大功夫。公共服务资源配置机制不尽完善，设施布局与人口分布匹配不够，服务效能有待提高。人民群众日益增长的美好生活的需要对公共服务体系提出了新的更高要求。</w:t>
      </w:r>
    </w:p>
    <w:p w14:paraId="0F8A4877" w14:textId="370F8139" w:rsidR="00B72A3B" w:rsidRDefault="00017833">
      <w:pPr>
        <w:spacing w:before="156" w:after="156"/>
        <w:ind w:firstLine="480"/>
        <w:jc w:val="center"/>
        <w:rPr>
          <w:rFonts w:hint="eastAsia"/>
        </w:rPr>
      </w:pPr>
      <w:ins w:id="19" w:author="User" w:date="2024-09-01T20:30:00Z">
        <w:r w:rsidRPr="00017833">
          <w:rPr>
            <w:rFonts w:hint="eastAsia"/>
            <w:highlight w:val="yellow"/>
            <w:rPrChange w:id="20" w:author="User" w:date="2024-09-01T20:30:00Z">
              <w:rPr>
                <w:rFonts w:hint="eastAsia"/>
              </w:rPr>
            </w:rPrChange>
          </w:rPr>
          <w:t>后面的人民全部改成群体。</w:t>
        </w:r>
      </w:ins>
      <w:r w:rsidR="007E11EF">
        <w:rPr>
          <w:noProof/>
        </w:rPr>
        <mc:AlternateContent>
          <mc:Choice Requires="wpg">
            <w:drawing>
              <wp:anchor distT="0" distB="0" distL="114300" distR="114300" simplePos="0" relativeHeight="251659264" behindDoc="0" locked="0" layoutInCell="1" allowOverlap="1" wp14:anchorId="3D21CC85" wp14:editId="54AFDB3D">
                <wp:simplePos x="0" y="0"/>
                <wp:positionH relativeFrom="column">
                  <wp:posOffset>945515</wp:posOffset>
                </wp:positionH>
                <wp:positionV relativeFrom="paragraph">
                  <wp:posOffset>2540</wp:posOffset>
                </wp:positionV>
                <wp:extent cx="3656965" cy="2482850"/>
                <wp:effectExtent l="0" t="0" r="0" b="0"/>
                <wp:wrapTopAndBottom/>
                <wp:docPr id="3" name="组合 1" descr="KSO_WM_TAG_VERSION=1.0&amp;KSO_WM_BEAUTIFY_FLAG=#wm#&amp;KSO_WM_UNIT_TYPE=i&amp;KSO_WM_UNIT_ID=wpsdiag20163484_3*i*1&amp;KSO_WM_TEMPLATE_CATEGORY=wpsdiag&amp;KSO_WM_TEMPLATE_INDEX=20163484"/>
                <wp:cNvGraphicFramePr/>
                <a:graphic xmlns:a="http://schemas.openxmlformats.org/drawingml/2006/main">
                  <a:graphicData uri="http://schemas.microsoft.com/office/word/2010/wordprocessingGroup">
                    <wpg:wgp>
                      <wpg:cNvGrpSpPr/>
                      <wpg:grpSpPr>
                        <a:xfrm>
                          <a:off x="0" y="0"/>
                          <a:ext cx="3656949" cy="2483063"/>
                          <a:chOff x="45808" y="41227"/>
                          <a:chExt cx="3255877" cy="2210196"/>
                        </a:xfrm>
                      </wpg:grpSpPr>
                      <wpg:grpSp>
                        <wpg:cNvPr id="4" name="组合 30"/>
                        <wpg:cNvGrpSpPr/>
                        <wpg:grpSpPr>
                          <a:xfrm>
                            <a:off x="45808" y="41227"/>
                            <a:ext cx="1387983" cy="1387983"/>
                            <a:chOff x="121920" y="109728"/>
                            <a:chExt cx="3694176" cy="3694176"/>
                          </a:xfrm>
                        </wpg:grpSpPr>
                        <wps:wsp>
                          <wps:cNvPr id="34" name="椭圆 31" descr="KSO_WM_UNIT_INDEX=1_1&amp;KSO_WM_UNIT_TYPE=n_i&amp;KSO_WM_UNIT_ID=wpsdiag20163484_3*n_i*1_1&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SpPr/>
                          <wps:spPr>
                            <a:xfrm>
                              <a:off x="121920" y="109728"/>
                              <a:ext cx="3694176" cy="3694176"/>
                            </a:xfrm>
                            <a:prstGeom prst="ellipse">
                              <a:avLst/>
                            </a:prstGeom>
                            <a:noFill/>
                            <a:ln w="50800" cap="flat" cmpd="sng" algn="ctr">
                              <a:solidFill>
                                <a:srgbClr val="000000"/>
                              </a:solidFill>
                              <a:prstDash val="dash"/>
                              <a:miter lim="800000"/>
                            </a:ln>
                            <a:effectLst/>
                          </wps:spPr>
                          <wps:bodyPr rtlCol="0" anchor="ctr"/>
                        </wps:wsp>
                        <wps:wsp>
                          <wps:cNvPr id="35" name="矩形 32" descr="KSO_WM_UNIT_INDEX=1_2&amp;KSO_WM_UNIT_TYPE=n_i&amp;KSO_WM_UNIT_ID=wpsdiag20163484_3*n_i*1_2&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0&amp;KSO_WM_UNIT_FILL_BACK_SCHEMECOLOR_INDEX=0&amp;KSO_WM_UNIT_LINE_FILL_TYPE=1&amp;KSO_WM_UNIT_LINE_FORE_SCHEMECOLOR_INDEX=0&amp;KSO_WM_UNIT_LINE_BACK_SCHEMECOLOR_INDEX=0"/>
                          <wps:cNvSpPr/>
                          <wps:spPr>
                            <a:xfrm>
                              <a:off x="1068386" y="613694"/>
                              <a:ext cx="2023843" cy="2456644"/>
                            </a:xfrm>
                            <a:prstGeom prst="rect">
                              <a:avLst/>
                            </a:prstGeom>
                            <a:solidFill>
                              <a:srgbClr val="FFFFFF"/>
                            </a:solidFill>
                            <a:ln w="12700" cap="flat" cmpd="sng" algn="ctr">
                              <a:solidFill>
                                <a:srgbClr val="FFFFFF"/>
                              </a:solidFill>
                              <a:prstDash val="solid"/>
                              <a:miter lim="800000"/>
                            </a:ln>
                            <a:effectLst/>
                          </wps:spPr>
                          <wps:bodyPr rtlCol="0" anchor="ctr"/>
                        </wps:wsp>
                      </wpg:grpSp>
                      <wps:wsp>
                        <wps:cNvPr id="36" name="直接连接符 33" descr="KSO_WM_UNIT_INDEX=1_3&amp;KSO_WM_UNIT_TYPE=n_i&amp;KSO_WM_UNIT_ID=wpsdiag20163484_3*n_i*1_3&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752333" y="1438945"/>
                            <a:ext cx="121961" cy="569670"/>
                          </a:xfrm>
                          <a:prstGeom prst="line">
                            <a:avLst/>
                          </a:prstGeom>
                          <a:noFill/>
                          <a:ln w="38100" cap="flat" cmpd="sng" algn="ctr">
                            <a:solidFill>
                              <a:srgbClr val="000000"/>
                            </a:solidFill>
                            <a:prstDash val="dash"/>
                            <a:miter lim="800000"/>
                          </a:ln>
                          <a:effectLst/>
                        </wps:spPr>
                        <wps:bodyPr/>
                      </wps:wsp>
                      <wps:wsp>
                        <wps:cNvPr id="50" name="直接连接符 34" descr="KSO_WM_UNIT_INDEX=1_4&amp;KSO_WM_UNIT_TYPE=n_i&amp;KSO_WM_UNIT_ID=wpsdiag20163484_3*n_i*1_4&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1218494" y="1246487"/>
                            <a:ext cx="441706" cy="430384"/>
                          </a:xfrm>
                          <a:prstGeom prst="line">
                            <a:avLst/>
                          </a:prstGeom>
                          <a:noFill/>
                          <a:ln w="38100" cap="flat" cmpd="sng" algn="ctr">
                            <a:solidFill>
                              <a:srgbClr val="000000"/>
                            </a:solidFill>
                            <a:prstDash val="dash"/>
                            <a:miter lim="800000"/>
                          </a:ln>
                          <a:effectLst/>
                        </wps:spPr>
                        <wps:bodyPr/>
                      </wps:wsp>
                      <wps:wsp>
                        <wps:cNvPr id="51" name="直接连接符 35" descr="KSO_WM_UNIT_INDEX=1_5&amp;KSO_WM_UNIT_TYPE=n_i&amp;KSO_WM_UNIT_ID=wpsdiag20163484_3*n_i*1_5&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wps:cNvCnPr/>
                        <wps:spPr>
                          <a:xfrm>
                            <a:off x="1433792" y="823771"/>
                            <a:ext cx="576296" cy="8260"/>
                          </a:xfrm>
                          <a:prstGeom prst="line">
                            <a:avLst/>
                          </a:prstGeom>
                          <a:noFill/>
                          <a:ln w="38100" cap="flat" cmpd="sng" algn="ctr">
                            <a:solidFill>
                              <a:srgbClr val="000000"/>
                            </a:solidFill>
                            <a:prstDash val="dash"/>
                            <a:miter lim="800000"/>
                          </a:ln>
                          <a:effectLst/>
                        </wps:spPr>
                        <wps:bodyPr/>
                      </wps:wsp>
                      <wps:wsp>
                        <wps:cNvPr id="52" name="椭圆 36" descr="KSO_WM_UNIT_INDEX=1_6&amp;KSO_WM_UNIT_TYPE=n_i&amp;KSO_WM_UNIT_ID=wpsdiag20163484_3*n_i*1_6&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5&amp;KSO_WM_UNIT_FILL_BACK_SCHEMECOLOR_INDEX=0&amp;KSO_WM_UNIT_LINE_FILL_TYPE=1&amp;KSO_WM_UNIT_LINE_FORE_SCHEMECOLOR_INDEX=0&amp;KSO_WM_UNIT_LINE_BACK_SCHEMECOLOR_INDEX=0"/>
                        <wps:cNvSpPr/>
                        <wps:spPr>
                          <a:xfrm>
                            <a:off x="765395" y="2000567"/>
                            <a:ext cx="242782" cy="242782"/>
                          </a:xfrm>
                          <a:prstGeom prst="ellipse">
                            <a:avLst/>
                          </a:prstGeom>
                          <a:solidFill>
                            <a:srgbClr val="C99DC9"/>
                          </a:solidFill>
                          <a:ln w="12700" cap="flat" cmpd="sng" algn="ctr">
                            <a:solidFill>
                              <a:srgbClr val="C99DC9"/>
                            </a:solidFill>
                            <a:prstDash val="solid"/>
                            <a:miter lim="800000"/>
                          </a:ln>
                          <a:effectLst/>
                        </wps:spPr>
                        <wps:bodyPr rtlCol="0" anchor="ctr"/>
                      </wps:wsp>
                      <wps:wsp>
                        <wps:cNvPr id="53" name="椭圆 37" descr="KSO_WM_UNIT_INDEX=1_7&amp;KSO_WM_UNIT_TYPE=n_i&amp;KSO_WM_UNIT_ID=wpsdiag20163484_3*n_i*1_7&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6&amp;KSO_WM_UNIT_FILL_BACK_SCHEMECOLOR_INDEX=0&amp;KSO_WM_UNIT_LINE_FILL_TYPE=1&amp;KSO_WM_UNIT_LINE_FORE_SCHEMECOLOR_INDEX=0&amp;KSO_WM_UNIT_LINE_BACK_SCHEMECOLOR_INDEX=0"/>
                        <wps:cNvSpPr/>
                        <wps:spPr>
                          <a:xfrm>
                            <a:off x="1617755" y="1585568"/>
                            <a:ext cx="297752" cy="297752"/>
                          </a:xfrm>
                          <a:prstGeom prst="ellipse">
                            <a:avLst/>
                          </a:prstGeom>
                          <a:solidFill>
                            <a:srgbClr val="9276B2"/>
                          </a:solidFill>
                          <a:ln w="12700" cap="flat" cmpd="sng" algn="ctr">
                            <a:solidFill>
                              <a:srgbClr val="9276B2"/>
                            </a:solidFill>
                            <a:prstDash val="solid"/>
                            <a:miter lim="800000"/>
                          </a:ln>
                          <a:effectLst/>
                        </wps:spPr>
                        <wps:bodyPr rtlCol="0" anchor="ctr"/>
                      </wps:wsp>
                      <wps:wsp>
                        <wps:cNvPr id="54" name="椭圆 38" descr="KSO_WM_UNIT_INDEX=1_8&amp;KSO_WM_UNIT_TYPE=n_i&amp;KSO_WM_UNIT_ID=wpsdiag20163484_3*n_i*1_8&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wps:cNvSpPr/>
                        <wps:spPr>
                          <a:xfrm>
                            <a:off x="2010088" y="668095"/>
                            <a:ext cx="334398" cy="334398"/>
                          </a:xfrm>
                          <a:prstGeom prst="ellipse">
                            <a:avLst/>
                          </a:prstGeom>
                          <a:solidFill>
                            <a:srgbClr val="59BFA3"/>
                          </a:solidFill>
                          <a:ln w="12700" cap="flat" cmpd="sng" algn="ctr">
                            <a:solidFill>
                              <a:srgbClr val="59BFA3"/>
                            </a:solidFill>
                            <a:prstDash val="solid"/>
                            <a:miter lim="800000"/>
                          </a:ln>
                          <a:effectLst/>
                        </wps:spPr>
                        <wps:bodyPr rtlCol="0" anchor="ctr"/>
                      </wps:wsp>
                      <wps:wsp>
                        <wps:cNvPr id="55" name="矩形 39" descr="KSO_WM_UNIT_INDEX=1_1_1&amp;KSO_WM_UNIT_TYPE=n_h_a&amp;KSO_WM_UNIT_ID=wpsdiag20163484_3*n_h_a*1_1_1&amp;KSO_WM_UNIT_LAYERLEVEL=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13"/>
                        <wps:cNvSpPr/>
                        <wps:spPr>
                          <a:xfrm>
                            <a:off x="239159" y="259405"/>
                            <a:ext cx="1223428" cy="951276"/>
                          </a:xfrm>
                          <a:prstGeom prst="rect">
                            <a:avLst/>
                          </a:prstGeom>
                          <a:noFill/>
                        </wps:spPr>
                        <wps:txbx>
                          <w:txbxContent>
                            <w:p w14:paraId="39008B16" w14:textId="77777777" w:rsidR="00B72A3B" w:rsidRDefault="007E11EF">
                              <w:pPr>
                                <w:pStyle w:val="a9"/>
                                <w:snapToGrid w:val="0"/>
                                <w:spacing w:before="156" w:beforeAutospacing="0" w:after="156" w:afterAutospacing="0" w:line="192" w:lineRule="auto"/>
                                <w:ind w:firstLineChars="0" w:firstLine="0"/>
                                <w:jc w:val="both"/>
                                <w:rPr>
                                  <w:rFonts w:ascii="微软雅黑" w:eastAsia="微软雅黑" w:hAnsi="微软雅黑"/>
                                  <w:b/>
                                  <w:bCs/>
                                  <w:color w:val="000000"/>
                                  <w:sz w:val="32"/>
                                  <w:szCs w:val="21"/>
                                </w:rPr>
                              </w:pPr>
                              <w:r>
                                <w:rPr>
                                  <w:rFonts w:ascii="微软雅黑" w:eastAsia="微软雅黑" w:hAnsi="微软雅黑" w:hint="eastAsia"/>
                                  <w:b/>
                                  <w:bCs/>
                                  <w:color w:val="000000"/>
                                  <w:sz w:val="32"/>
                                  <w:szCs w:val="21"/>
                                </w:rPr>
                                <w:t>公共服务</w:t>
                              </w:r>
                            </w:p>
                            <w:p w14:paraId="64E49DF0" w14:textId="77777777" w:rsidR="00B72A3B" w:rsidRDefault="007E11EF">
                              <w:pPr>
                                <w:pStyle w:val="a9"/>
                                <w:snapToGrid w:val="0"/>
                                <w:spacing w:before="156" w:beforeAutospacing="0" w:after="156" w:afterAutospacing="0" w:line="192" w:lineRule="auto"/>
                                <w:ind w:firstLineChars="0" w:firstLine="0"/>
                                <w:jc w:val="both"/>
                                <w:rPr>
                                  <w:rFonts w:ascii="微软雅黑" w:eastAsia="微软雅黑" w:hAnsi="微软雅黑"/>
                                  <w:b/>
                                  <w:bCs/>
                                  <w:color w:val="000000"/>
                                  <w:sz w:val="32"/>
                                  <w:szCs w:val="21"/>
                                </w:rPr>
                              </w:pPr>
                              <w:r>
                                <w:rPr>
                                  <w:rFonts w:ascii="微软雅黑" w:eastAsia="微软雅黑" w:hAnsi="微软雅黑" w:hint="eastAsia"/>
                                  <w:b/>
                                  <w:bCs/>
                                  <w:color w:val="000000"/>
                                  <w:sz w:val="32"/>
                                  <w:szCs w:val="21"/>
                                </w:rPr>
                                <w:t>一体化差距</w:t>
                              </w:r>
                            </w:p>
                          </w:txbxContent>
                        </wps:txbx>
                        <wps:bodyPr wrap="square" rtlCol="0">
                          <a:noAutofit/>
                        </wps:bodyPr>
                      </wps:wsp>
                      <wps:wsp>
                        <wps:cNvPr id="56" name="矩形 41" descr="KSO_WM_UNIT_INDEX=1_9&amp;KSO_WM_UNIT_TYPE=n_i&amp;KSO_WM_UNIT_ID=wpsdiag20163484_3*n_i*1_9&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wps:cNvSpPr/>
                        <wps:spPr>
                          <a:xfrm>
                            <a:off x="717688" y="1985977"/>
                            <a:ext cx="450284" cy="265446"/>
                          </a:xfrm>
                          <a:prstGeom prst="rect">
                            <a:avLst/>
                          </a:prstGeom>
                          <a:noFill/>
                        </wps:spPr>
                        <wps:txbx>
                          <w:txbxContent>
                            <w:p w14:paraId="5DA82B2B" w14:textId="77777777" w:rsidR="00B72A3B" w:rsidRDefault="007E11EF">
                              <w:pPr>
                                <w:pStyle w:val="a9"/>
                                <w:snapToGrid w:val="0"/>
                                <w:spacing w:before="156" w:beforeAutospacing="0" w:after="156" w:afterAutospacing="0" w:line="192" w:lineRule="auto"/>
                                <w:ind w:firstLine="400"/>
                                <w:rPr>
                                  <w:rFonts w:ascii="微软雅黑" w:eastAsia="微软雅黑" w:hAnsi="微软雅黑"/>
                                  <w:color w:val="FFFFFF"/>
                                </w:rPr>
                              </w:pPr>
                              <w:r>
                                <w:rPr>
                                  <w:rFonts w:ascii="微软雅黑" w:eastAsia="微软雅黑" w:hAnsi="微软雅黑" w:cstheme="minorBidi" w:hint="eastAsia"/>
                                  <w:b/>
                                  <w:bCs/>
                                  <w:color w:val="FFFFFF"/>
                                  <w:kern w:val="24"/>
                                  <w:sz w:val="20"/>
                                  <w:szCs w:val="20"/>
                                </w:rPr>
                                <w:t>01</w:t>
                              </w:r>
                            </w:p>
                          </w:txbxContent>
                        </wps:txbx>
                        <wps:bodyPr wrap="square" rtlCol="0">
                          <a:noAutofit/>
                        </wps:bodyPr>
                      </wps:wsp>
                      <wps:wsp>
                        <wps:cNvPr id="61" name="矩形 43" descr="KSO_WM_UNIT_INDEX=1_2_1_1&amp;KSO_WM_UNIT_TYPE=n_h_h_a&amp;KSO_WM_UNIT_ID=wpsdiag20163484_3*n_h_h_a*1_2_1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4"/>
                        <wps:cNvSpPr/>
                        <wps:spPr>
                          <a:xfrm>
                            <a:off x="747978" y="1914524"/>
                            <a:ext cx="876300" cy="324464"/>
                          </a:xfrm>
                          <a:prstGeom prst="rect">
                            <a:avLst/>
                          </a:prstGeom>
                          <a:noFill/>
                        </wps:spPr>
                        <wps:txbx>
                          <w:txbxContent>
                            <w:p w14:paraId="18A32DA6" w14:textId="59150598" w:rsidR="00B72A3B" w:rsidRDefault="007E11EF">
                              <w:pPr>
                                <w:pStyle w:val="a9"/>
                                <w:snapToGrid w:val="0"/>
                                <w:spacing w:before="156" w:beforeAutospacing="0" w:after="156" w:afterAutospacing="0" w:line="192" w:lineRule="auto"/>
                                <w:ind w:firstLine="420"/>
                                <w:rPr>
                                  <w:rFonts w:ascii="微软雅黑" w:eastAsia="微软雅黑" w:hAnsi="微软雅黑"/>
                                  <w:color w:val="C99DC9"/>
                                </w:rPr>
                              </w:pPr>
                              <w:del w:id="21" w:author="User" w:date="2024-09-01T20:29:00Z">
                                <w:r w:rsidDel="00017833">
                                  <w:rPr>
                                    <w:rFonts w:ascii="微软雅黑" w:eastAsia="微软雅黑" w:hAnsi="微软雅黑" w:cstheme="minorBidi" w:hint="eastAsia"/>
                                    <w:b/>
                                    <w:bCs/>
                                    <w:color w:val="C99DC9"/>
                                    <w:kern w:val="24"/>
                                    <w:sz w:val="21"/>
                                    <w:szCs w:val="21"/>
                                  </w:rPr>
                                  <w:delText>人民</w:delText>
                                </w:r>
                              </w:del>
                              <w:ins w:id="22" w:author="User" w:date="2024-09-01T20:29:00Z">
                                <w:r w:rsidR="00017833">
                                  <w:rPr>
                                    <w:rFonts w:ascii="微软雅黑" w:eastAsia="微软雅黑" w:hAnsi="微软雅黑" w:cstheme="minorBidi" w:hint="eastAsia"/>
                                    <w:b/>
                                    <w:bCs/>
                                    <w:color w:val="C99DC9"/>
                                    <w:kern w:val="24"/>
                                    <w:sz w:val="21"/>
                                    <w:szCs w:val="21"/>
                                  </w:rPr>
                                  <w:t>群体</w:t>
                                </w:r>
                              </w:ins>
                              <w:r>
                                <w:rPr>
                                  <w:rFonts w:ascii="微软雅黑" w:eastAsia="微软雅黑" w:hAnsi="微软雅黑" w:cstheme="minorBidi" w:hint="eastAsia"/>
                                  <w:b/>
                                  <w:bCs/>
                                  <w:color w:val="C99DC9"/>
                                  <w:kern w:val="24"/>
                                  <w:sz w:val="21"/>
                                  <w:szCs w:val="21"/>
                                </w:rPr>
                                <w:t>间</w:t>
                              </w:r>
                            </w:p>
                          </w:txbxContent>
                        </wps:txbx>
                        <wps:bodyPr wrap="square" rtlCol="0">
                          <a:noAutofit/>
                        </wps:bodyPr>
                      </wps:wsp>
                      <wps:wsp>
                        <wps:cNvPr id="62" name="矩形 44" descr="KSO_WM_UNIT_INDEX=1_10&amp;KSO_WM_UNIT_TYPE=n_i&amp;KSO_WM_UNIT_ID=wpsdiag20163484_3*n_i*1_10&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wps:cNvSpPr/>
                        <wps:spPr>
                          <a:xfrm>
                            <a:off x="1599353" y="1600368"/>
                            <a:ext cx="449648" cy="265446"/>
                          </a:xfrm>
                          <a:prstGeom prst="rect">
                            <a:avLst/>
                          </a:prstGeom>
                          <a:noFill/>
                        </wps:spPr>
                        <wps:txbx>
                          <w:txbxContent>
                            <w:p w14:paraId="6F4822D5" w14:textId="77777777" w:rsidR="00B72A3B" w:rsidRDefault="007E11EF">
                              <w:pPr>
                                <w:pStyle w:val="a9"/>
                                <w:snapToGrid w:val="0"/>
                                <w:spacing w:before="156" w:beforeAutospacing="0" w:after="156" w:afterAutospacing="0" w:line="192" w:lineRule="auto"/>
                                <w:ind w:firstLine="400"/>
                                <w:rPr>
                                  <w:rFonts w:ascii="微软雅黑" w:eastAsia="微软雅黑" w:hAnsi="微软雅黑"/>
                                  <w:color w:val="FFFFFF"/>
                                </w:rPr>
                              </w:pPr>
                              <w:r>
                                <w:rPr>
                                  <w:rFonts w:ascii="微软雅黑" w:eastAsia="微软雅黑" w:hAnsi="微软雅黑" w:cstheme="minorBidi" w:hint="eastAsia"/>
                                  <w:b/>
                                  <w:bCs/>
                                  <w:color w:val="FFFFFF"/>
                                  <w:kern w:val="24"/>
                                  <w:sz w:val="20"/>
                                  <w:szCs w:val="20"/>
                                </w:rPr>
                                <w:t>02</w:t>
                              </w:r>
                            </w:p>
                          </w:txbxContent>
                        </wps:txbx>
                        <wps:bodyPr wrap="square" rtlCol="0">
                          <a:noAutofit/>
                        </wps:bodyPr>
                      </wps:wsp>
                      <wps:wsp>
                        <wps:cNvPr id="65" name="矩形 46" descr="KSO_WM_UNIT_INDEX=1_2_2_1&amp;KSO_WM_UNIT_TYPE=n_h_h_a&amp;KSO_WM_UNIT_ID=wpsdiag20163484_3*n_h_h_a*1_2_2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5"/>
                        <wps:cNvSpPr/>
                        <wps:spPr>
                          <a:xfrm>
                            <a:off x="1736784" y="1562927"/>
                            <a:ext cx="1000678" cy="392296"/>
                          </a:xfrm>
                          <a:prstGeom prst="rect">
                            <a:avLst/>
                          </a:prstGeom>
                          <a:noFill/>
                        </wps:spPr>
                        <wps:txbx>
                          <w:txbxContent>
                            <w:p w14:paraId="249490FC" w14:textId="77777777" w:rsidR="00B72A3B" w:rsidRDefault="007E11EF">
                              <w:pPr>
                                <w:pStyle w:val="a9"/>
                                <w:snapToGrid w:val="0"/>
                                <w:spacing w:before="156" w:beforeAutospacing="0" w:after="156" w:afterAutospacing="0" w:line="192" w:lineRule="auto"/>
                                <w:ind w:firstLine="420"/>
                                <w:rPr>
                                  <w:rFonts w:ascii="微软雅黑" w:eastAsia="微软雅黑" w:hAnsi="微软雅黑"/>
                                  <w:color w:val="9276B2"/>
                                </w:rPr>
                              </w:pPr>
                              <w:r>
                                <w:rPr>
                                  <w:rFonts w:ascii="微软雅黑" w:eastAsia="微软雅黑" w:hAnsi="微软雅黑" w:cstheme="minorBidi" w:hint="eastAsia"/>
                                  <w:b/>
                                  <w:bCs/>
                                  <w:color w:val="9276B2"/>
                                  <w:kern w:val="24"/>
                                  <w:sz w:val="21"/>
                                  <w:szCs w:val="21"/>
                                </w:rPr>
                                <w:t>城乡间</w:t>
                              </w:r>
                            </w:p>
                          </w:txbxContent>
                        </wps:txbx>
                        <wps:bodyPr wrap="square" rtlCol="0">
                          <a:noAutofit/>
                        </wps:bodyPr>
                      </wps:wsp>
                      <wps:wsp>
                        <wps:cNvPr id="68" name="矩形 49" descr="KSO_WM_UNIT_INDEX=1_2_3_1&amp;KSO_WM_UNIT_TYPE=n_h_h_a&amp;KSO_WM_UNIT_ID=wpsdiag20163484_3*n_h_h_a*1_2_3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6"/>
                        <wps:cNvSpPr/>
                        <wps:spPr>
                          <a:xfrm>
                            <a:off x="2317968" y="612713"/>
                            <a:ext cx="983717" cy="454475"/>
                          </a:xfrm>
                          <a:prstGeom prst="rect">
                            <a:avLst/>
                          </a:prstGeom>
                          <a:noFill/>
                        </wps:spPr>
                        <wps:txbx>
                          <w:txbxContent>
                            <w:p w14:paraId="51E518A2" w14:textId="77777777" w:rsidR="00B72A3B" w:rsidRDefault="007E11EF">
                              <w:pPr>
                                <w:pStyle w:val="a9"/>
                                <w:snapToGrid w:val="0"/>
                                <w:spacing w:before="156" w:beforeAutospacing="0" w:after="156" w:afterAutospacing="0" w:line="192" w:lineRule="auto"/>
                                <w:ind w:firstLineChars="0" w:firstLine="0"/>
                                <w:rPr>
                                  <w:rFonts w:ascii="微软雅黑" w:eastAsia="微软雅黑" w:hAnsi="微软雅黑"/>
                                  <w:b/>
                                  <w:bCs/>
                                  <w:color w:val="59BFA3"/>
                                </w:rPr>
                              </w:pPr>
                              <w:r>
                                <w:rPr>
                                  <w:rFonts w:ascii="微软雅黑" w:eastAsia="微软雅黑" w:hAnsi="微软雅黑" w:hint="eastAsia"/>
                                  <w:b/>
                                  <w:bCs/>
                                  <w:color w:val="59BFA3"/>
                                </w:rPr>
                                <w:t>区域间</w:t>
                              </w:r>
                            </w:p>
                          </w:txbxContent>
                        </wps:txbx>
                        <wps:bodyPr wrap="square" rtlCol="0">
                          <a:noAutofit/>
                        </wps:bodyPr>
                      </wps:wsp>
                    </wpg:wgp>
                  </a:graphicData>
                </a:graphic>
              </wp:anchor>
            </w:drawing>
          </mc:Choice>
          <mc:Fallback>
            <w:pict>
              <v:group w14:anchorId="3D21CC85" id="组合 1" o:spid="_x0000_s1026" alt="KSO_WM_TAG_VERSION=1.0&amp;KSO_WM_BEAUTIFY_FLAG=#wm#&amp;KSO_WM_UNIT_TYPE=i&amp;KSO_WM_UNIT_ID=wpsdiag20163484_3*i*1&amp;KSO_WM_TEMPLATE_CATEGORY=wpsdiag&amp;KSO_WM_TEMPLATE_INDEX=20163484" style="position:absolute;left:0;text-align:left;margin-left:74.45pt;margin-top:.2pt;width:287.95pt;height:195.5pt;z-index:251659264" coordorigin="458,412" coordsize="32558,2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">
                <v:group id="组合 30" o:spid="_x0000_s1027" style="position:absolute;left:458;top:412;width:13879;height:13880" coordorigin="1219,1097" coordsize="36941,3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椭圆 31" o:spid="_x0000_s1028" alt="KSO_WM_UNIT_INDEX=1_1&amp;KSO_WM_UNIT_TYPE=n_i&amp;KSO_WM_UNIT_ID=wpsdiag20163484_3*n_i*1_1&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left:1219;top:1097;width:36941;height:36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" filled="f" strokeweight="4pt">
                    <v:stroke dashstyle="dash" joinstyle="miter"/>
                  </v:oval>
                  <v:rect id="矩形 32" o:spid="_x0000_s1029" alt="KSO_WM_UNIT_INDEX=1_2&amp;KSO_WM_UNIT_TYPE=n_i&amp;KSO_WM_UNIT_ID=wpsdiag20163484_3*n_i*1_2&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0&amp;KSO_WM_UNIT_FILL_BACK_SCHEMECOLOR_INDEX=0&amp;KSO_WM_UNIT_LINE_FILL_TYPE=1&amp;KSO_WM_UNIT_LINE_FORE_SCHEMECOLOR_INDEX=0&amp;KSO_WM_UNIT_LINE_BACK_SCHEMECOLOR_INDEX=0" style="position:absolute;left:10683;top:6136;width:20239;height:24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" strokecolor="white" strokeweight="1pt"/>
                </v:group>
                <v:line id="直接连接符 33" o:spid="_x0000_s1030" alt="KSO_WM_UNIT_INDEX=1_3&amp;KSO_WM_UNIT_TYPE=n_i&amp;KSO_WM_UNIT_ID=wpsdiag20163484_3*n_i*1_3&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visibility:visible;mso-wrap-style:square" from="7523,14389" to="8742,20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" strokeweight="3pt">
                  <v:stroke dashstyle="dash" joinstyle="miter"/>
                </v:line>
                <v:line id="直接连接符 34" o:spid="_x0000_s1031" alt="KSO_WM_UNIT_INDEX=1_4&amp;KSO_WM_UNIT_TYPE=n_i&amp;KSO_WM_UNIT_ID=wpsdiag20163484_3*n_i*1_4&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visibility:visible;mso-wrap-style:square" from="12184,12464" to="16602,1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" strokeweight="3pt">
                  <v:stroke dashstyle="dash" joinstyle="miter"/>
                </v:line>
                <v:line id="直接连接符 35" o:spid="_x0000_s1032" alt="KSO_WM_UNIT_INDEX=1_5&amp;KSO_WM_UNIT_TYPE=n_i&amp;KSO_WM_UNIT_ID=wpsdiag20163484_3*n_i*1_5&amp;KSO_WM_UNIT_LAYERLEVEL=1_1&amp;KSO_WM_UNIT_CLEAR=1&amp;KSO_WM_TAG_VERSION=1.0&amp;KSO_WM_BEAUTIFY_FLAG=#wm#&amp;KSO_WM_TEMPLATE_CATEGORY=wpsdiag&amp;KSO_WM_TEMPLATE_INDEX=20163484&amp;KSO_WM_SLIDE_ITEM_CNT=3&amp;KSO_WM_DIAGRAM_GROUP_CODE=n1_1&amp;KSO_WM_UNIT_LINE_FILL_TYPE=1&amp;KSO_WM_UNIT_LINE_FORE_SCHEMECOLOR_INDEX=13&amp;KSO_WM_UNIT_LINE_BACK_SCHEMECOLOR_INDEX=0" style="position:absolute;visibility:visible;mso-wrap-style:square" from="14337,8237" to="20100,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" strokeweight="3pt">
                  <v:stroke dashstyle="dash" joinstyle="miter"/>
                </v:line>
                <v:oval id="椭圆 36" o:spid="_x0000_s1033" alt="KSO_WM_UNIT_INDEX=1_6&amp;KSO_WM_UNIT_TYPE=n_i&amp;KSO_WM_UNIT_ID=wpsdiag20163484_3*n_i*1_6&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5&amp;KSO_WM_UNIT_FILL_BACK_SCHEMECOLOR_INDEX=0&amp;KSO_WM_UNIT_LINE_FILL_TYPE=1&amp;KSO_WM_UNIT_LINE_FORE_SCHEMECOLOR_INDEX=0&amp;KSO_WM_UNIT_LINE_BACK_SCHEMECOLOR_INDEX=0" style="position:absolute;left:7653;top:20005;width:2428;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" fillcolor="#c99dc9" strokecolor="#c99dc9" strokeweight="1pt">
                  <v:stroke joinstyle="miter"/>
                </v:oval>
                <v:oval id="椭圆 37" o:spid="_x0000_s1034" alt="KSO_WM_UNIT_INDEX=1_7&amp;KSO_WM_UNIT_TYPE=n_i&amp;KSO_WM_UNIT_ID=wpsdiag20163484_3*n_i*1_7&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6&amp;KSO_WM_UNIT_FILL_BACK_SCHEMECOLOR_INDEX=0&amp;KSO_WM_UNIT_LINE_FILL_TYPE=1&amp;KSO_WM_UNIT_LINE_FORE_SCHEMECOLOR_INDEX=0&amp;KSO_WM_UNIT_LINE_BACK_SCHEMECOLOR_INDEX=0" style="position:absolute;left:16177;top:15855;width:2978;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" fillcolor="#9276b2" strokecolor="#9276b2" strokeweight="1pt">
                  <v:stroke joinstyle="miter"/>
                </v:oval>
                <v:oval id="椭圆 38" o:spid="_x0000_s1035" alt="KSO_WM_UNIT_INDEX=1_8&amp;KSO_WM_UNIT_TYPE=n_i&amp;KSO_WM_UNIT_ID=wpsdiag20163484_3*n_i*1_8&amp;KSO_WM_UNIT_LAYERLEVEL=1_1&amp;KSO_WM_UNIT_CLEAR=1&amp;KSO_WM_TAG_VERSION=1.0&amp;KSO_WM_BEAUTIFY_FLAG=#wm#&amp;KSO_WM_TEMPLATE_CATEGORY=wpsdiag&amp;KSO_WM_TEMPLATE_INDEX=20163484&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style="position:absolute;left:20100;top:6680;width:3344;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" fillcolor="#59bfa3" strokecolor="#59bfa3" strokeweight="1pt">
                  <v:stroke joinstyle="miter"/>
                </v:oval>
                <v:rect id="矩形 39" o:spid="_x0000_s1036" alt="KSO_WM_UNIT_INDEX=1_1_1&amp;KSO_WM_UNIT_TYPE=n_h_a&amp;KSO_WM_UNIT_ID=wpsdiag20163484_3*n_h_a*1_1_1&amp;KSO_WM_UNIT_LAYERLEVEL=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13" style="position:absolute;left:2391;top:2594;width:12234;height:9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v:textbox>
                    <w:txbxContent>
                      <w:p w14:paraId="39008B16" w14:textId="77777777" w:rsidR="00B72A3B" w:rsidRDefault="007E11EF">
                        <w:pPr>
                          <w:pStyle w:val="a9"/>
                          <w:snapToGrid w:val="0"/>
                          <w:spacing w:before="156" w:beforeAutospacing="0" w:after="156" w:afterAutospacing="0" w:line="192" w:lineRule="auto"/>
                          <w:ind w:firstLineChars="0" w:firstLine="0"/>
                          <w:jc w:val="both"/>
                          <w:rPr>
                            <w:rFonts w:ascii="微软雅黑" w:eastAsia="微软雅黑" w:hAnsi="微软雅黑"/>
                            <w:b/>
                            <w:bCs/>
                            <w:color w:val="000000"/>
                            <w:sz w:val="32"/>
                            <w:szCs w:val="21"/>
                          </w:rPr>
                        </w:pPr>
                        <w:r>
                          <w:rPr>
                            <w:rFonts w:ascii="微软雅黑" w:eastAsia="微软雅黑" w:hAnsi="微软雅黑" w:hint="eastAsia"/>
                            <w:b/>
                            <w:bCs/>
                            <w:color w:val="000000"/>
                            <w:sz w:val="32"/>
                            <w:szCs w:val="21"/>
                          </w:rPr>
                          <w:t>公共服务</w:t>
                        </w:r>
                      </w:p>
                      <w:p w14:paraId="64E49DF0" w14:textId="77777777" w:rsidR="00B72A3B" w:rsidRDefault="007E11EF">
                        <w:pPr>
                          <w:pStyle w:val="a9"/>
                          <w:snapToGrid w:val="0"/>
                          <w:spacing w:before="156" w:beforeAutospacing="0" w:after="156" w:afterAutospacing="0" w:line="192" w:lineRule="auto"/>
                          <w:ind w:firstLineChars="0" w:firstLine="0"/>
                          <w:jc w:val="both"/>
                          <w:rPr>
                            <w:rFonts w:ascii="微软雅黑" w:eastAsia="微软雅黑" w:hAnsi="微软雅黑"/>
                            <w:b/>
                            <w:bCs/>
                            <w:color w:val="000000"/>
                            <w:sz w:val="32"/>
                            <w:szCs w:val="21"/>
                          </w:rPr>
                        </w:pPr>
                        <w:r>
                          <w:rPr>
                            <w:rFonts w:ascii="微软雅黑" w:eastAsia="微软雅黑" w:hAnsi="微软雅黑" w:hint="eastAsia"/>
                            <w:b/>
                            <w:bCs/>
                            <w:color w:val="000000"/>
                            <w:sz w:val="32"/>
                            <w:szCs w:val="21"/>
                          </w:rPr>
                          <w:t>一体化差距</w:t>
                        </w:r>
                      </w:p>
                    </w:txbxContent>
                  </v:textbox>
                </v:rect>
                <v:rect id="矩形 41" o:spid="_x0000_s1037" alt="KSO_WM_UNIT_INDEX=1_9&amp;KSO_WM_UNIT_TYPE=n_i&amp;KSO_WM_UNIT_ID=wpsdiag20163484_3*n_i*1_9&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style="position:absolute;left:7176;top:19859;width:450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v:textbox>
                    <w:txbxContent>
                      <w:p w14:paraId="5DA82B2B" w14:textId="77777777" w:rsidR="00B72A3B" w:rsidRDefault="007E11EF">
                        <w:pPr>
                          <w:pStyle w:val="a9"/>
                          <w:snapToGrid w:val="0"/>
                          <w:spacing w:before="156" w:beforeAutospacing="0" w:after="156" w:afterAutospacing="0" w:line="192" w:lineRule="auto"/>
                          <w:ind w:firstLine="400"/>
                          <w:rPr>
                            <w:rFonts w:ascii="微软雅黑" w:eastAsia="微软雅黑" w:hAnsi="微软雅黑"/>
                            <w:color w:val="FFFFFF"/>
                          </w:rPr>
                        </w:pPr>
                        <w:r>
                          <w:rPr>
                            <w:rFonts w:ascii="微软雅黑" w:eastAsia="微软雅黑" w:hAnsi="微软雅黑" w:cstheme="minorBidi" w:hint="eastAsia"/>
                            <w:b/>
                            <w:bCs/>
                            <w:color w:val="FFFFFF"/>
                            <w:kern w:val="24"/>
                            <w:sz w:val="20"/>
                            <w:szCs w:val="20"/>
                          </w:rPr>
                          <w:t>01</w:t>
                        </w:r>
                      </w:p>
                    </w:txbxContent>
                  </v:textbox>
                </v:rect>
                <v:rect id="矩形 43" o:spid="_x0000_s1038" alt="KSO_WM_UNIT_INDEX=1_2_1_1&amp;KSO_WM_UNIT_TYPE=n_h_h_a&amp;KSO_WM_UNIT_ID=wpsdiag20163484_3*n_h_h_a*1_2_1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4" style="position:absolute;left:7479;top:19145;width:8763;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textbox>
                    <w:txbxContent>
                      <w:p w14:paraId="18A32DA6" w14:textId="59150598" w:rsidR="00B72A3B" w:rsidRDefault="007E11EF">
                        <w:pPr>
                          <w:pStyle w:val="a9"/>
                          <w:snapToGrid w:val="0"/>
                          <w:spacing w:before="156" w:beforeAutospacing="0" w:after="156" w:afterAutospacing="0" w:line="192" w:lineRule="auto"/>
                          <w:ind w:firstLine="420"/>
                          <w:rPr>
                            <w:rFonts w:ascii="微软雅黑" w:eastAsia="微软雅黑" w:hAnsi="微软雅黑"/>
                            <w:color w:val="C99DC9"/>
                          </w:rPr>
                        </w:pPr>
                        <w:del w:id="23" w:author="User" w:date="2024-09-01T20:29:00Z">
                          <w:r w:rsidDel="00017833">
                            <w:rPr>
                              <w:rFonts w:ascii="微软雅黑" w:eastAsia="微软雅黑" w:hAnsi="微软雅黑" w:cstheme="minorBidi" w:hint="eastAsia"/>
                              <w:b/>
                              <w:bCs/>
                              <w:color w:val="C99DC9"/>
                              <w:kern w:val="24"/>
                              <w:sz w:val="21"/>
                              <w:szCs w:val="21"/>
                            </w:rPr>
                            <w:delText>人民</w:delText>
                          </w:r>
                        </w:del>
                        <w:ins w:id="24" w:author="User" w:date="2024-09-01T20:29:00Z">
                          <w:r w:rsidR="00017833">
                            <w:rPr>
                              <w:rFonts w:ascii="微软雅黑" w:eastAsia="微软雅黑" w:hAnsi="微软雅黑" w:cstheme="minorBidi" w:hint="eastAsia"/>
                              <w:b/>
                              <w:bCs/>
                              <w:color w:val="C99DC9"/>
                              <w:kern w:val="24"/>
                              <w:sz w:val="21"/>
                              <w:szCs w:val="21"/>
                            </w:rPr>
                            <w:t>群体</w:t>
                          </w:r>
                        </w:ins>
                        <w:r>
                          <w:rPr>
                            <w:rFonts w:ascii="微软雅黑" w:eastAsia="微软雅黑" w:hAnsi="微软雅黑" w:cstheme="minorBidi" w:hint="eastAsia"/>
                            <w:b/>
                            <w:bCs/>
                            <w:color w:val="C99DC9"/>
                            <w:kern w:val="24"/>
                            <w:sz w:val="21"/>
                            <w:szCs w:val="21"/>
                          </w:rPr>
                          <w:t>间</w:t>
                        </w:r>
                      </w:p>
                    </w:txbxContent>
                  </v:textbox>
                </v:rect>
                <v:rect id="矩形 44" o:spid="_x0000_s1039" alt="KSO_WM_UNIT_INDEX=1_10&amp;KSO_WM_UNIT_TYPE=n_i&amp;KSO_WM_UNIT_ID=wpsdiag20163484_3*n_i*1_10&amp;KSO_WM_UNIT_LAYERLEVEL=1_1&amp;KSO_WM_UNIT_CLEAR=1&amp;KSO_WM_TAG_VERSION=1.0&amp;KSO_WM_BEAUTIFY_FLAG=#wm#&amp;KSO_WM_TEMPLATE_CATEGORY=wpsdiag&amp;KSO_WM_TEMPLATE_INDEX=20163484&amp;KSO_WM_SLIDE_ITEM_CNT=3&amp;KSO_WM_DIAGRAM_GROUP_CODE=n1_1&amp;KSO_WM_UNIT_TEXT_FILL_TYPE=1&amp;KSO_WM_UNIT_TEXT_FILL_FORE_SCHEMECOLOR_INDEX=12" style="position:absolute;left:15993;top:16003;width:4497;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" filled="f" stroked="f">
                  <v:textbox>
                    <w:txbxContent>
                      <w:p w14:paraId="6F4822D5" w14:textId="77777777" w:rsidR="00B72A3B" w:rsidRDefault="007E11EF">
                        <w:pPr>
                          <w:pStyle w:val="a9"/>
                          <w:snapToGrid w:val="0"/>
                          <w:spacing w:before="156" w:beforeAutospacing="0" w:after="156" w:afterAutospacing="0" w:line="192" w:lineRule="auto"/>
                          <w:ind w:firstLine="400"/>
                          <w:rPr>
                            <w:rFonts w:ascii="微软雅黑" w:eastAsia="微软雅黑" w:hAnsi="微软雅黑"/>
                            <w:color w:val="FFFFFF"/>
                          </w:rPr>
                        </w:pPr>
                        <w:r>
                          <w:rPr>
                            <w:rFonts w:ascii="微软雅黑" w:eastAsia="微软雅黑" w:hAnsi="微软雅黑" w:cstheme="minorBidi" w:hint="eastAsia"/>
                            <w:b/>
                            <w:bCs/>
                            <w:color w:val="FFFFFF"/>
                            <w:kern w:val="24"/>
                            <w:sz w:val="20"/>
                            <w:szCs w:val="20"/>
                          </w:rPr>
                          <w:t>02</w:t>
                        </w:r>
                      </w:p>
                    </w:txbxContent>
                  </v:textbox>
                </v:rect>
                <v:rect id="矩形 46" o:spid="_x0000_s1040" alt="KSO_WM_UNIT_INDEX=1_2_2_1&amp;KSO_WM_UNIT_TYPE=n_h_h_a&amp;KSO_WM_UNIT_ID=wpsdiag20163484_3*n_h_h_a*1_2_2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5" style="position:absolute;left:17367;top:15629;width:10007;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f6xQAAANsAAAAPAAAAZHJzL2Rvd25yZXYueG1sRI9Ba8JA&#10;FITvBf/D8oReSt1YU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BHfSf6xQAAANsAAAAP&#10;AAAAAAAAAAAAAAAAAAcCAABkcnMvZG93bnJldi54bWxQSwUGAAAAAAMAAwC3AAAA+QIAAAAA&#10;" filled="f" stroked="f">
                  <v:textbox>
                    <w:txbxContent>
                      <w:p w14:paraId="249490FC" w14:textId="77777777" w:rsidR="00B72A3B" w:rsidRDefault="007E11EF">
                        <w:pPr>
                          <w:pStyle w:val="a9"/>
                          <w:snapToGrid w:val="0"/>
                          <w:spacing w:before="156" w:beforeAutospacing="0" w:after="156" w:afterAutospacing="0" w:line="192" w:lineRule="auto"/>
                          <w:ind w:firstLine="420"/>
                          <w:rPr>
                            <w:rFonts w:ascii="微软雅黑" w:eastAsia="微软雅黑" w:hAnsi="微软雅黑"/>
                            <w:color w:val="9276B2"/>
                          </w:rPr>
                        </w:pPr>
                        <w:r>
                          <w:rPr>
                            <w:rFonts w:ascii="微软雅黑" w:eastAsia="微软雅黑" w:hAnsi="微软雅黑" w:cstheme="minorBidi" w:hint="eastAsia"/>
                            <w:b/>
                            <w:bCs/>
                            <w:color w:val="9276B2"/>
                            <w:kern w:val="24"/>
                            <w:sz w:val="21"/>
                            <w:szCs w:val="21"/>
                          </w:rPr>
                          <w:t>城乡间</w:t>
                        </w:r>
                      </w:p>
                    </w:txbxContent>
                  </v:textbox>
                </v:rect>
                <v:rect id="矩形 49" o:spid="_x0000_s1041" alt="KSO_WM_UNIT_INDEX=1_2_3_1&amp;KSO_WM_UNIT_TYPE=n_h_h_a&amp;KSO_WM_UNIT_ID=wpsdiag20163484_3*n_h_h_a*1_2_3_1&amp;KSO_WM_UNIT_LAYERLEVEL=1_1_1_1&amp;KSO_WM_UNIT_HIGHLIGHT=0&amp;KSO_WM_UNIT_CLEAR=0&amp;KSO_WM_UNIT_COMPATIBLE=0&amp;KSO_WM_UNIT_PRESET_TEXT=添加标题&amp;KSO_WM_UNIT_VALUE=4&amp;KSO_WM_TAG_VERSION=1.0&amp;KSO_WM_BEAUTIFY_FLAG=#wm#&amp;KSO_WM_TEMPLATE_CATEGORY=wpsdiag&amp;KSO_WM_TEMPLATE_INDEX=20163484&amp;KSO_WM_SLIDE_ITEM_CNT=3&amp;KSO_WM_DIAGRAM_GROUP_CODE=n1_1&amp;KSO_WM_UNIT_TEXT_FILL_TYPE=1&amp;KSO_WM_UNIT_TEXT_FILL_FORE_SCHEMECOLOR_INDEX=6" style="position:absolute;left:23179;top:6127;width:9837;height:4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v:textbox>
                    <w:txbxContent>
                      <w:p w14:paraId="51E518A2" w14:textId="77777777" w:rsidR="00B72A3B" w:rsidRDefault="007E11EF">
                        <w:pPr>
                          <w:pStyle w:val="a9"/>
                          <w:snapToGrid w:val="0"/>
                          <w:spacing w:before="156" w:beforeAutospacing="0" w:after="156" w:afterAutospacing="0" w:line="192" w:lineRule="auto"/>
                          <w:ind w:firstLineChars="0" w:firstLine="0"/>
                          <w:rPr>
                            <w:rFonts w:ascii="微软雅黑" w:eastAsia="微软雅黑" w:hAnsi="微软雅黑"/>
                            <w:b/>
                            <w:bCs/>
                            <w:color w:val="59BFA3"/>
                          </w:rPr>
                        </w:pPr>
                        <w:r>
                          <w:rPr>
                            <w:rFonts w:ascii="微软雅黑" w:eastAsia="微软雅黑" w:hAnsi="微软雅黑" w:hint="eastAsia"/>
                            <w:b/>
                            <w:bCs/>
                            <w:color w:val="59BFA3"/>
                          </w:rPr>
                          <w:t>区域间</w:t>
                        </w:r>
                      </w:p>
                    </w:txbxContent>
                  </v:textbox>
                </v:rect>
                <w10:wrap type="topAndBottom"/>
              </v:group>
            </w:pict>
          </mc:Fallback>
        </mc:AlternateContent>
      </w:r>
    </w:p>
    <w:p w14:paraId="470AC90F" w14:textId="77777777" w:rsidR="00B72A3B" w:rsidRDefault="007E11EF">
      <w:pPr>
        <w:pStyle w:val="a3"/>
        <w:spacing w:before="156" w:after="156"/>
        <w:ind w:firstLine="400"/>
      </w:pP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25" w:name="_Toc1424321753"/>
      <w:r>
        <w:rPr>
          <w:rFonts w:hint="eastAsia"/>
        </w:rPr>
        <w:t>公共服务一体化差距图</w:t>
      </w:r>
      <w:bookmarkEnd w:id="25"/>
    </w:p>
    <w:p w14:paraId="03D01766" w14:textId="77777777" w:rsidR="00B72A3B" w:rsidRDefault="007E11EF">
      <w:pPr>
        <w:spacing w:before="156" w:after="156"/>
        <w:ind w:firstLine="480"/>
        <w:jc w:val="left"/>
        <w:rPr>
          <w:rFonts w:ascii="Times New Roman Regular" w:eastAsia="宋体" w:hAnsi="Times New Roman Regular" w:cs="Times New Roman Regular"/>
        </w:rPr>
      </w:pPr>
      <w:commentRangeStart w:id="26"/>
      <w:r>
        <w:rPr>
          <w:rFonts w:ascii="Times New Roman Regular" w:eastAsia="宋体" w:hAnsi="Times New Roman Regular" w:cs="Times New Roman Regular" w:hint="eastAsia"/>
        </w:rPr>
        <w:t>公共服务一体化</w:t>
      </w:r>
      <w:commentRangeEnd w:id="26"/>
      <w:r w:rsidR="00017833">
        <w:rPr>
          <w:rStyle w:val="af0"/>
        </w:rPr>
        <w:commentReference w:id="26"/>
      </w:r>
      <w:r>
        <w:rPr>
          <w:rFonts w:ascii="Times New Roman Regular" w:eastAsia="宋体" w:hAnsi="Times New Roman Regular" w:cs="Times New Roman Regular" w:hint="eastAsia"/>
        </w:rPr>
        <w:t>建设主要涉及义务教育、就业社保、医疗卫生、养老服务、住房保障、文化体育、社会服务等重点领域而从中国的实际情况来看，在义务教育领域，目前公共服务一体化的差距主要体现在教学设备、办学条件和教师水平等方面。农村教师的文化水平明显低于城市，从正规的大中专毕业、教学经验丰富、热心教育行业的教师人数比例远远低于城市。在医疗卫生方面，近几年在国家的大力支持下，大部分农村地区开始建立了合作医疗制度，国家承担的农村居民的医疗费用出现了明显的增长，但与城镇居民相比，仍有较大差距。在社会保障方面，</w:t>
      </w:r>
      <w:r>
        <w:rPr>
          <w:rFonts w:ascii="Times New Roman Regular" w:eastAsia="宋体" w:hAnsi="Times New Roman Regular" w:cs="Times New Roman Regular" w:hint="eastAsia"/>
        </w:rPr>
        <w:t xml:space="preserve">90 </w:t>
      </w:r>
      <w:r>
        <w:rPr>
          <w:rFonts w:ascii="Times New Roman Regular" w:eastAsia="宋体" w:hAnsi="Times New Roman Regular" w:cs="Times New Roman Regular" w:hint="eastAsia"/>
        </w:rPr>
        <w:t>年代初，国家对城镇居民就实行了基本社会保</w:t>
      </w:r>
      <w:r>
        <w:rPr>
          <w:rFonts w:ascii="Times New Roman Regular" w:eastAsia="宋体" w:hAnsi="Times New Roman Regular" w:cs="Times New Roman Regular" w:hint="eastAsia"/>
        </w:rPr>
        <w:lastRenderedPageBreak/>
        <w:t>障制度，而农村的最低生活保障制度在</w:t>
      </w:r>
      <w:r>
        <w:rPr>
          <w:rFonts w:ascii="Times New Roman Regular" w:eastAsia="宋体" w:hAnsi="Times New Roman Regular" w:cs="Times New Roman Regular" w:hint="eastAsia"/>
        </w:rPr>
        <w:t xml:space="preserve"> 2007 </w:t>
      </w:r>
      <w:r>
        <w:rPr>
          <w:rFonts w:ascii="Times New Roman Regular" w:eastAsia="宋体" w:hAnsi="Times New Roman Regular" w:cs="Times New Roman Regular" w:hint="eastAsia"/>
        </w:rPr>
        <w:t>年才开始启动。到目前为止，农村的养老问题基本上是农民自己解决，养老金严重不足。就业方面，国家对农村的职业培训投入费用仍比较低，培训方式和内容与就业再就业的需求不相适应。尤其是农民工问题，已经成为大众关注的焦点。</w:t>
      </w:r>
    </w:p>
    <w:p w14:paraId="611E5A73" w14:textId="77777777" w:rsidR="00B72A3B" w:rsidRDefault="007E11EF">
      <w:pPr>
        <w:pStyle w:val="a3"/>
        <w:spacing w:before="156" w:after="156"/>
        <w:ind w:firstLine="400"/>
      </w:pPr>
      <w:r>
        <w:rPr>
          <w:rFonts w:hint="eastAsia"/>
          <w:noProof/>
        </w:rPr>
        <w:drawing>
          <wp:anchor distT="0" distB="0" distL="114300" distR="114300" simplePos="0" relativeHeight="251679744" behindDoc="0" locked="0" layoutInCell="1" allowOverlap="1" wp14:anchorId="797A9397" wp14:editId="6E7CFF4A">
            <wp:simplePos x="0" y="0"/>
            <wp:positionH relativeFrom="column">
              <wp:posOffset>929005</wp:posOffset>
            </wp:positionH>
            <wp:positionV relativeFrom="paragraph">
              <wp:posOffset>3175</wp:posOffset>
            </wp:positionV>
            <wp:extent cx="3416935" cy="3256280"/>
            <wp:effectExtent l="0" t="0" r="0" b="0"/>
            <wp:wrapTopAndBottom/>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21"/>
                    <a:stretch>
                      <a:fillRect/>
                    </a:stretch>
                  </pic:blipFill>
                  <pic:spPr>
                    <a:xfrm>
                      <a:off x="0" y="0"/>
                      <a:ext cx="3416935" cy="3256280"/>
                    </a:xfrm>
                    <a:prstGeom prst="rect">
                      <a:avLst/>
                    </a:prstGeom>
                  </pic:spPr>
                </pic:pic>
              </a:graphicData>
            </a:graphic>
          </wp:anchor>
        </w:drawing>
      </w: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27" w:name="_Toc2134206093"/>
      <w:r>
        <w:rPr>
          <w:rFonts w:hint="eastAsia"/>
        </w:rPr>
        <w:t>公共服务一体化体系图</w:t>
      </w:r>
      <w:bookmarkEnd w:id="27"/>
    </w:p>
    <w:p w14:paraId="6480E908" w14:textId="057C21ED" w:rsidR="00B72A3B" w:rsidRDefault="007E11EF">
      <w:pPr>
        <w:pStyle w:val="3"/>
        <w:numPr>
          <w:ilvl w:val="2"/>
          <w:numId w:val="0"/>
        </w:numPr>
        <w:spacing w:line="240" w:lineRule="auto"/>
      </w:pPr>
      <w:bookmarkStart w:id="28" w:name="_Toc747854187"/>
      <w:bookmarkStart w:id="29" w:name="_Toc124031317"/>
      <w:r>
        <w:rPr>
          <w:rFonts w:hint="eastAsia"/>
        </w:rPr>
        <w:t>1.1.3</w:t>
      </w:r>
      <w:commentRangeStart w:id="30"/>
      <w:del w:id="31" w:author="User" w:date="2024-09-01T20:31:00Z">
        <w:r w:rsidDel="00017833">
          <w:rPr>
            <w:rFonts w:hint="eastAsia"/>
          </w:rPr>
          <w:delText>人民</w:delText>
        </w:r>
      </w:del>
      <w:ins w:id="32" w:author="User" w:date="2024-09-01T20:31:00Z">
        <w:r w:rsidR="00017833">
          <w:rPr>
            <w:rFonts w:hint="eastAsia"/>
          </w:rPr>
          <w:t>群众</w:t>
        </w:r>
        <w:commentRangeEnd w:id="30"/>
        <w:r w:rsidR="00017833">
          <w:rPr>
            <w:rStyle w:val="af0"/>
            <w:rFonts w:asciiTheme="minorHAnsi" w:eastAsiaTheme="minorEastAsia" w:hAnsiTheme="minorHAnsi"/>
            <w:b w:val="0"/>
          </w:rPr>
          <w:commentReference w:id="30"/>
        </w:r>
      </w:ins>
      <w:r>
        <w:rPr>
          <w:rFonts w:hint="eastAsia"/>
        </w:rPr>
        <w:t>满意度与意愿的重要性</w:t>
      </w:r>
      <w:bookmarkEnd w:id="28"/>
      <w:bookmarkEnd w:id="29"/>
    </w:p>
    <w:p w14:paraId="4078D06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社会发展进程中，我们的最终目标是关注“人”的发展，人民生活的改善，满足人的需求和促进人的自由发展。而浙江省在深入贯彻习近平新时代中国特色社会主义思想的时代潮流下，勇立潮头，积极探索，争当公共服务改革前行的领跑者。</w:t>
      </w:r>
      <w:commentRangeStart w:id="33"/>
      <w:r>
        <w:rPr>
          <w:rFonts w:ascii="Times New Roman Regular" w:eastAsia="宋体" w:hAnsi="Times New Roman Regular" w:cs="Times New Roman Regular" w:hint="eastAsia"/>
        </w:rPr>
        <w:t>随着“八八战略”和“千万工程”等一系列政策措施在浙江省各地的落地实施，我省的公共服务现状持续改进，公共服务发展基础日益扎实。</w:t>
      </w:r>
      <w:commentRangeEnd w:id="33"/>
      <w:r w:rsidR="00017833">
        <w:rPr>
          <w:rStyle w:val="af0"/>
        </w:rPr>
        <w:commentReference w:id="33"/>
      </w:r>
      <w:r>
        <w:rPr>
          <w:rFonts w:ascii="Times New Roman Regular" w:eastAsia="宋体" w:hAnsi="Times New Roman Regular" w:cs="Times New Roman Regular" w:hint="eastAsia"/>
        </w:rPr>
        <w:t>在推进公共服务一体化过程中要实现基本公共服务的质量效率的改进，其最为直接的显</w:t>
      </w:r>
      <w:proofErr w:type="gramStart"/>
      <w:r>
        <w:rPr>
          <w:rFonts w:ascii="Times New Roman Regular" w:eastAsia="宋体" w:hAnsi="Times New Roman Regular" w:cs="Times New Roman Regular" w:hint="eastAsia"/>
        </w:rPr>
        <w:t>化指标</w:t>
      </w:r>
      <w:proofErr w:type="gramEnd"/>
      <w:r>
        <w:rPr>
          <w:rFonts w:ascii="Times New Roman Regular" w:eastAsia="宋体" w:hAnsi="Times New Roman Regular" w:cs="Times New Roman Regular" w:hint="eastAsia"/>
        </w:rPr>
        <w:t>就是群众的意见。以人民为中心，</w:t>
      </w:r>
      <w:commentRangeStart w:id="34"/>
      <w:r>
        <w:rPr>
          <w:rFonts w:ascii="Times New Roman Regular" w:eastAsia="宋体" w:hAnsi="Times New Roman Regular" w:cs="Times New Roman Regular" w:hint="eastAsia"/>
        </w:rPr>
        <w:t>实现人民当家作主，</w:t>
      </w:r>
      <w:commentRangeEnd w:id="34"/>
      <w:r w:rsidR="00017833">
        <w:rPr>
          <w:rStyle w:val="af0"/>
        </w:rPr>
        <w:commentReference w:id="34"/>
      </w:r>
      <w:r>
        <w:rPr>
          <w:rFonts w:ascii="Times New Roman Regular" w:eastAsia="宋体" w:hAnsi="Times New Roman Regular" w:cs="Times New Roman Regular" w:hint="eastAsia"/>
        </w:rPr>
        <w:t>充分发扬民主精神是社会主义基本政治制度的必然要求，因此，群众的满意度和对公共服务的需求偏好是我们在推进其建设过程中最具有指导性和建设性意见的来源。</w:t>
      </w:r>
    </w:p>
    <w:p w14:paraId="75DF692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回应人民需求变化。保障和改善民生是一项长期工作，没有终点，只有连续</w:t>
      </w:r>
      <w:r>
        <w:rPr>
          <w:rFonts w:ascii="Times New Roman Regular" w:eastAsia="宋体" w:hAnsi="Times New Roman Regular" w:cs="Times New Roman Regular" w:hint="eastAsia"/>
        </w:rPr>
        <w:lastRenderedPageBreak/>
        <w:t>不断的新起点。随着新时代我国社会主要矛盾的变化，人民群众的公共服务需要呈现多样化多层次多方面的特点。增强均衡性和可及性，明确了公共服务内容的扩展范围和过程的实施要求，是立足新征程不断实现人民美好生活需要、扎实推进共同富裕的重大举措。</w:t>
      </w:r>
    </w:p>
    <w:p w14:paraId="16D24C1F" w14:textId="77777777" w:rsidR="00B72A3B" w:rsidRDefault="007E11EF">
      <w:pPr>
        <w:pStyle w:val="2"/>
        <w:numPr>
          <w:ilvl w:val="1"/>
          <w:numId w:val="0"/>
        </w:numPr>
        <w:spacing w:line="240" w:lineRule="auto"/>
        <w:rPr>
          <w:rFonts w:ascii="Times New Roman Regular" w:eastAsia="宋体" w:hAnsi="Times New Roman Regular" w:cs="Times New Roman Regular"/>
          <w:bCs/>
        </w:rPr>
      </w:pPr>
      <w:bookmarkStart w:id="35" w:name="_Toc1535207229"/>
      <w:bookmarkStart w:id="36" w:name="_Toc2111018665"/>
      <w:r>
        <w:rPr>
          <w:rFonts w:ascii="Times New Roman Regular" w:eastAsia="宋体" w:hAnsi="Times New Roman Regular" w:cs="Times New Roman Regular"/>
          <w:bCs/>
        </w:rPr>
        <w:t xml:space="preserve">1.2 </w:t>
      </w:r>
      <w:r>
        <w:rPr>
          <w:rFonts w:ascii="Times New Roman Regular" w:eastAsia="宋体" w:hAnsi="Times New Roman Regular" w:cs="Times New Roman Regular"/>
          <w:bCs/>
        </w:rPr>
        <w:t>研究目的与意义</w:t>
      </w:r>
      <w:bookmarkEnd w:id="35"/>
      <w:bookmarkEnd w:id="36"/>
    </w:p>
    <w:p w14:paraId="1CBF0F6A" w14:textId="77777777" w:rsidR="00B72A3B" w:rsidRDefault="007E11EF">
      <w:pPr>
        <w:pStyle w:val="3"/>
        <w:numPr>
          <w:ilvl w:val="2"/>
          <w:numId w:val="0"/>
        </w:numPr>
        <w:spacing w:line="240" w:lineRule="auto"/>
        <w:rPr>
          <w:rFonts w:ascii="Times New Roman Regular" w:eastAsia="宋体" w:hAnsi="Times New Roman Regular" w:cs="Times New Roman Regular"/>
          <w:bCs/>
        </w:rPr>
      </w:pPr>
      <w:bookmarkStart w:id="37" w:name="_Toc211879098"/>
      <w:bookmarkStart w:id="38" w:name="_Toc1313370568"/>
      <w:r>
        <w:rPr>
          <w:rFonts w:ascii="Times New Roman Regular" w:eastAsia="宋体" w:hAnsi="Times New Roman Regular" w:cs="Times New Roman Regular"/>
          <w:bCs/>
        </w:rPr>
        <w:t>1.2.1</w:t>
      </w:r>
      <w:commentRangeStart w:id="39"/>
      <w:r>
        <w:rPr>
          <w:rFonts w:ascii="Times New Roman Regular" w:eastAsia="宋体" w:hAnsi="Times New Roman Regular" w:cs="Times New Roman Regular"/>
          <w:bCs/>
        </w:rPr>
        <w:t>研究目的</w:t>
      </w:r>
      <w:bookmarkEnd w:id="37"/>
      <w:bookmarkEnd w:id="38"/>
      <w:commentRangeEnd w:id="39"/>
      <w:r w:rsidR="00017833">
        <w:rPr>
          <w:rStyle w:val="af0"/>
          <w:rFonts w:asciiTheme="minorHAnsi" w:eastAsiaTheme="minorEastAsia" w:hAnsiTheme="minorHAnsi"/>
          <w:b w:val="0"/>
        </w:rPr>
        <w:commentReference w:id="39"/>
      </w:r>
    </w:p>
    <w:p w14:paraId="68BF1A4A" w14:textId="77777777" w:rsidR="00B72A3B" w:rsidRDefault="007E11EF">
      <w:pPr>
        <w:pStyle w:val="3"/>
        <w:numPr>
          <w:ilvl w:val="2"/>
          <w:numId w:val="0"/>
        </w:numPr>
        <w:spacing w:line="240" w:lineRule="auto"/>
        <w:rPr>
          <w:rFonts w:ascii="宋体" w:eastAsia="宋体" w:hAnsi="宋体" w:cs="宋体"/>
          <w:b w:val="0"/>
          <w:bCs/>
        </w:rPr>
      </w:pPr>
      <w:bookmarkStart w:id="40" w:name="_Toc524113360"/>
      <w:bookmarkStart w:id="41" w:name="_Toc1688173288"/>
      <w:bookmarkStart w:id="42" w:name="_Toc9146525"/>
      <w:bookmarkStart w:id="43" w:name="_Toc1982212510"/>
      <w:r>
        <w:rPr>
          <w:rFonts w:ascii="宋体" w:eastAsia="宋体" w:hAnsi="宋体" w:cs="宋体" w:hint="eastAsia"/>
          <w:b w:val="0"/>
          <w:bCs/>
        </w:rPr>
        <w:t>（1）</w:t>
      </w:r>
      <w:r w:rsidRPr="00017833">
        <w:rPr>
          <w:rFonts w:ascii="宋体" w:eastAsia="宋体" w:hAnsi="宋体" w:cs="宋体" w:hint="eastAsia"/>
          <w:b w:val="0"/>
          <w:bCs/>
          <w:highlight w:val="yellow"/>
          <w:rPrChange w:id="44" w:author="User" w:date="2024-09-01T20:35:00Z">
            <w:rPr>
              <w:rFonts w:ascii="宋体" w:eastAsia="宋体" w:hAnsi="宋体" w:cs="宋体" w:hint="eastAsia"/>
              <w:b w:val="0"/>
              <w:bCs/>
            </w:rPr>
          </w:rPrChange>
        </w:rPr>
        <w:t>了解浙江省公共服务一体化的建设情况</w:t>
      </w:r>
      <w:bookmarkEnd w:id="40"/>
      <w:bookmarkEnd w:id="41"/>
      <w:bookmarkEnd w:id="42"/>
      <w:bookmarkEnd w:id="43"/>
    </w:p>
    <w:p w14:paraId="06607F5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研究旨在浙江省各地公共服务一体化的建设水平，包括基础设施、就业情况、社会服务与文化生活、生态环境等。通过深入的调查和分析，可以获得详细的信息和数据，为进一步推动公共服务一体化提供理论依据和指导。</w:t>
      </w:r>
    </w:p>
    <w:p w14:paraId="3F02337A" w14:textId="2DDB993A" w:rsidR="00B72A3B" w:rsidRDefault="007E11EF">
      <w:pPr>
        <w:pStyle w:val="3"/>
        <w:numPr>
          <w:ilvl w:val="2"/>
          <w:numId w:val="0"/>
        </w:numPr>
        <w:spacing w:line="240" w:lineRule="auto"/>
        <w:rPr>
          <w:rFonts w:ascii="宋体" w:eastAsia="宋体" w:hAnsi="宋体" w:cs="宋体"/>
          <w:b w:val="0"/>
          <w:bCs/>
        </w:rPr>
      </w:pPr>
      <w:bookmarkStart w:id="45" w:name="_Toc1131839659"/>
      <w:bookmarkStart w:id="46" w:name="_Toc1942805173"/>
      <w:bookmarkStart w:id="47" w:name="_Toc1254306738"/>
      <w:bookmarkStart w:id="48" w:name="_Toc574507252"/>
      <w:r>
        <w:rPr>
          <w:rFonts w:ascii="宋体" w:eastAsia="宋体" w:hAnsi="宋体" w:cs="宋体" w:hint="eastAsia"/>
          <w:b w:val="0"/>
          <w:bCs/>
        </w:rPr>
        <w:t>（2）</w:t>
      </w:r>
      <w:r w:rsidRPr="00017833">
        <w:rPr>
          <w:rFonts w:ascii="宋体" w:eastAsia="宋体" w:hAnsi="宋体" w:cs="宋体" w:hint="eastAsia"/>
          <w:b w:val="0"/>
          <w:bCs/>
          <w:highlight w:val="yellow"/>
          <w:rPrChange w:id="49" w:author="User" w:date="2024-09-01T20:35:00Z">
            <w:rPr>
              <w:rFonts w:ascii="宋体" w:eastAsia="宋体" w:hAnsi="宋体" w:cs="宋体" w:hint="eastAsia"/>
              <w:b w:val="0"/>
              <w:bCs/>
            </w:rPr>
          </w:rPrChange>
        </w:rPr>
        <w:t>探索</w:t>
      </w:r>
      <w:del w:id="50" w:author="User" w:date="2024-09-01T20:35:00Z">
        <w:r w:rsidRPr="00017833" w:rsidDel="00017833">
          <w:rPr>
            <w:rFonts w:ascii="宋体" w:eastAsia="宋体" w:hAnsi="宋体" w:cs="宋体" w:hint="eastAsia"/>
            <w:b w:val="0"/>
            <w:bCs/>
            <w:highlight w:val="yellow"/>
            <w:rPrChange w:id="51" w:author="User" w:date="2024-09-01T20:35:00Z">
              <w:rPr>
                <w:rFonts w:ascii="宋体" w:eastAsia="宋体" w:hAnsi="宋体" w:cs="宋体" w:hint="eastAsia"/>
                <w:b w:val="0"/>
                <w:bCs/>
              </w:rPr>
            </w:rPrChange>
          </w:rPr>
          <w:delText>人民</w:delText>
        </w:r>
      </w:del>
      <w:ins w:id="52" w:author="User" w:date="2024-09-01T20:35:00Z">
        <w:r w:rsidR="00017833">
          <w:rPr>
            <w:rFonts w:ascii="宋体" w:eastAsia="宋体" w:hAnsi="宋体" w:cs="宋体" w:hint="eastAsia"/>
            <w:b w:val="0"/>
            <w:bCs/>
            <w:highlight w:val="yellow"/>
          </w:rPr>
          <w:t>群众</w:t>
        </w:r>
      </w:ins>
      <w:r w:rsidRPr="00017833">
        <w:rPr>
          <w:rFonts w:ascii="宋体" w:eastAsia="宋体" w:hAnsi="宋体" w:cs="宋体" w:hint="eastAsia"/>
          <w:b w:val="0"/>
          <w:bCs/>
          <w:highlight w:val="yellow"/>
          <w:rPrChange w:id="53" w:author="User" w:date="2024-09-01T20:35:00Z">
            <w:rPr>
              <w:rFonts w:ascii="宋体" w:eastAsia="宋体" w:hAnsi="宋体" w:cs="宋体" w:hint="eastAsia"/>
              <w:b w:val="0"/>
              <w:bCs/>
            </w:rPr>
          </w:rPrChange>
        </w:rPr>
        <w:t>满意度和需求偏好的影响因素</w:t>
      </w:r>
      <w:bookmarkEnd w:id="45"/>
      <w:bookmarkEnd w:id="46"/>
      <w:bookmarkEnd w:id="47"/>
      <w:bookmarkEnd w:id="48"/>
    </w:p>
    <w:p w14:paraId="527DA75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研究旨在探讨影响群众对于公共服务一体化建设的满意度和需求偏好的因素，包括但不限于个人职业，个人认知，受教育程度等。通过分析这些影响因素，可以为制定公共服务一体化相关政策提供科学的依据。</w:t>
      </w:r>
    </w:p>
    <w:p w14:paraId="398A5EAC" w14:textId="77777777" w:rsidR="00B72A3B" w:rsidRDefault="007E11EF">
      <w:pPr>
        <w:pStyle w:val="3"/>
        <w:numPr>
          <w:ilvl w:val="2"/>
          <w:numId w:val="0"/>
        </w:numPr>
        <w:spacing w:line="240" w:lineRule="auto"/>
        <w:rPr>
          <w:rFonts w:ascii="宋体" w:eastAsia="宋体" w:hAnsi="宋体" w:cs="宋体"/>
          <w:b w:val="0"/>
          <w:bCs/>
        </w:rPr>
      </w:pPr>
      <w:bookmarkStart w:id="54" w:name="_Toc419003687"/>
      <w:bookmarkStart w:id="55" w:name="_Toc656907452"/>
      <w:bookmarkStart w:id="56" w:name="_Toc1433866614"/>
      <w:bookmarkStart w:id="57" w:name="_Toc237689976"/>
      <w:r>
        <w:rPr>
          <w:rFonts w:ascii="宋体" w:eastAsia="宋体" w:hAnsi="宋体" w:cs="宋体" w:hint="eastAsia"/>
          <w:b w:val="0"/>
          <w:bCs/>
        </w:rPr>
        <w:t>（3）</w:t>
      </w:r>
      <w:r w:rsidRPr="00017833">
        <w:rPr>
          <w:rFonts w:ascii="宋体" w:eastAsia="宋体" w:hAnsi="宋体" w:cs="宋体" w:hint="eastAsia"/>
          <w:b w:val="0"/>
          <w:bCs/>
          <w:highlight w:val="yellow"/>
          <w:rPrChange w:id="58" w:author="User" w:date="2024-09-01T20:35:00Z">
            <w:rPr>
              <w:rFonts w:ascii="宋体" w:eastAsia="宋体" w:hAnsi="宋体" w:cs="宋体" w:hint="eastAsia"/>
              <w:b w:val="0"/>
              <w:bCs/>
            </w:rPr>
          </w:rPrChange>
        </w:rPr>
        <w:t>分析公共服务一体化对社会发展带来的影响</w:t>
      </w:r>
      <w:bookmarkEnd w:id="54"/>
      <w:bookmarkEnd w:id="55"/>
      <w:bookmarkEnd w:id="56"/>
      <w:bookmarkEnd w:id="57"/>
    </w:p>
    <w:p w14:paraId="0C5EB5B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研究旨在评估在推进公共服务一体化过程中对社会带来的任何潜在影响，并探究其带来的机遇。通过研究群众对此的满意度与意愿，可以为公共服务一体化建设较为落后地区提供意见建议，推动公共服务一体化的建设。</w:t>
      </w:r>
    </w:p>
    <w:p w14:paraId="286D0C89" w14:textId="77777777" w:rsidR="00B72A3B" w:rsidRDefault="007E11EF">
      <w:pPr>
        <w:pStyle w:val="a3"/>
        <w:spacing w:before="156" w:after="156"/>
        <w:ind w:firstLine="400"/>
      </w:pPr>
      <w:r>
        <w:rPr>
          <w:rFonts w:hint="eastAsia"/>
          <w:noProof/>
        </w:rPr>
        <w:drawing>
          <wp:anchor distT="0" distB="0" distL="114300" distR="114300" simplePos="0" relativeHeight="251680768" behindDoc="0" locked="0" layoutInCell="1" allowOverlap="1" wp14:anchorId="4C5AA867" wp14:editId="4CFB4E42">
            <wp:simplePos x="0" y="0"/>
            <wp:positionH relativeFrom="column">
              <wp:posOffset>-69215</wp:posOffset>
            </wp:positionH>
            <wp:positionV relativeFrom="paragraph">
              <wp:posOffset>5715</wp:posOffset>
            </wp:positionV>
            <wp:extent cx="5412105" cy="2004695"/>
            <wp:effectExtent l="0" t="0" r="23495" b="1905"/>
            <wp:wrapTopAndBottom/>
            <wp:docPr id="31" name="图片 31" descr="4de012fe139a6ada7a8002a0f106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de012fe139a6ada7a8002a0f106aeb"/>
                    <pic:cNvPicPr>
                      <a:picLocks noChangeAspect="1"/>
                    </pic:cNvPicPr>
                  </pic:nvPicPr>
                  <pic:blipFill>
                    <a:blip r:embed="rId22"/>
                    <a:stretch>
                      <a:fillRect/>
                    </a:stretch>
                  </pic:blipFill>
                  <pic:spPr>
                    <a:xfrm>
                      <a:off x="0" y="0"/>
                      <a:ext cx="5412105" cy="2004695"/>
                    </a:xfrm>
                    <a:prstGeom prst="rect">
                      <a:avLst/>
                    </a:prstGeom>
                  </pic:spPr>
                </pic:pic>
              </a:graphicData>
            </a:graphic>
          </wp:anchor>
        </w:drawing>
      </w: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59" w:name="_Toc1964708201"/>
      <w:r>
        <w:rPr>
          <w:rFonts w:hint="eastAsia"/>
        </w:rPr>
        <w:t>研究目的图</w:t>
      </w:r>
      <w:bookmarkEnd w:id="59"/>
    </w:p>
    <w:p w14:paraId="7A86B750" w14:textId="77777777" w:rsidR="00B72A3B" w:rsidRDefault="007E11EF">
      <w:pPr>
        <w:pStyle w:val="3"/>
        <w:numPr>
          <w:ilvl w:val="2"/>
          <w:numId w:val="0"/>
        </w:numPr>
        <w:rPr>
          <w:rFonts w:ascii="Times New Roman Regular" w:eastAsia="宋体" w:hAnsi="Times New Roman Regular" w:cs="Times New Roman Regular"/>
          <w:bCs/>
        </w:rPr>
      </w:pPr>
      <w:bookmarkStart w:id="60" w:name="_Toc596088896"/>
      <w:bookmarkStart w:id="61" w:name="_Toc535843212"/>
      <w:r>
        <w:rPr>
          <w:rFonts w:ascii="Times New Roman Regular" w:eastAsia="宋体" w:hAnsi="Times New Roman Regular" w:cs="Times New Roman Regular"/>
          <w:bCs/>
        </w:rPr>
        <w:lastRenderedPageBreak/>
        <w:t>1.2.2</w:t>
      </w:r>
      <w:r>
        <w:rPr>
          <w:rFonts w:ascii="Times New Roman Regular" w:eastAsia="宋体" w:hAnsi="Times New Roman Regular" w:cs="Times New Roman Regular"/>
          <w:bCs/>
        </w:rPr>
        <w:t>研究意义</w:t>
      </w:r>
      <w:bookmarkEnd w:id="60"/>
      <w:bookmarkEnd w:id="61"/>
    </w:p>
    <w:p w14:paraId="1D336636" w14:textId="77777777" w:rsidR="00B72A3B" w:rsidRDefault="007E11EF">
      <w:pPr>
        <w:pStyle w:val="3"/>
        <w:numPr>
          <w:ilvl w:val="2"/>
          <w:numId w:val="0"/>
        </w:numPr>
        <w:spacing w:line="240" w:lineRule="auto"/>
        <w:rPr>
          <w:rFonts w:ascii="宋体" w:eastAsia="宋体" w:hAnsi="宋体" w:cs="宋体"/>
          <w:b w:val="0"/>
          <w:bCs/>
        </w:rPr>
      </w:pPr>
      <w:bookmarkStart w:id="62" w:name="_Toc1517932213"/>
      <w:r>
        <w:rPr>
          <w:rFonts w:ascii="宋体" w:eastAsia="宋体" w:hAnsi="宋体" w:cs="宋体" w:hint="eastAsia"/>
          <w:b w:val="0"/>
          <w:bCs/>
        </w:rPr>
        <w:t>（1）</w:t>
      </w:r>
      <w:r w:rsidRPr="00017833">
        <w:rPr>
          <w:rFonts w:ascii="宋体" w:eastAsia="宋体" w:hAnsi="宋体" w:cs="宋体" w:hint="eastAsia"/>
          <w:b w:val="0"/>
          <w:bCs/>
          <w:highlight w:val="yellow"/>
          <w:rPrChange w:id="63" w:author="User" w:date="2024-09-01T20:35:00Z">
            <w:rPr>
              <w:rFonts w:ascii="宋体" w:eastAsia="宋体" w:hAnsi="宋体" w:cs="宋体" w:hint="eastAsia"/>
              <w:b w:val="0"/>
              <w:bCs/>
            </w:rPr>
          </w:rPrChange>
        </w:rPr>
        <w:t>理论</w:t>
      </w:r>
      <w:commentRangeStart w:id="64"/>
      <w:r w:rsidRPr="00017833">
        <w:rPr>
          <w:rFonts w:ascii="宋体" w:eastAsia="宋体" w:hAnsi="宋体" w:cs="宋体" w:hint="eastAsia"/>
          <w:b w:val="0"/>
          <w:bCs/>
          <w:highlight w:val="yellow"/>
          <w:rPrChange w:id="65" w:author="User" w:date="2024-09-01T20:35:00Z">
            <w:rPr>
              <w:rFonts w:ascii="宋体" w:eastAsia="宋体" w:hAnsi="宋体" w:cs="宋体" w:hint="eastAsia"/>
              <w:b w:val="0"/>
              <w:bCs/>
            </w:rPr>
          </w:rPrChange>
        </w:rPr>
        <w:t>意义</w:t>
      </w:r>
      <w:bookmarkEnd w:id="62"/>
      <w:commentRangeEnd w:id="64"/>
      <w:r w:rsidR="00017833">
        <w:rPr>
          <w:rStyle w:val="af0"/>
          <w:rFonts w:asciiTheme="minorHAnsi" w:eastAsiaTheme="minorEastAsia" w:hAnsiTheme="minorHAnsi"/>
          <w:b w:val="0"/>
        </w:rPr>
        <w:commentReference w:id="64"/>
      </w:r>
    </w:p>
    <w:p w14:paraId="57E4D9B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ab/>
      </w:r>
      <w:r>
        <w:rPr>
          <w:rFonts w:ascii="Times New Roman Regular" w:eastAsia="宋体" w:hAnsi="Times New Roman Regular" w:cs="Times New Roman Regular" w:hint="eastAsia"/>
        </w:rPr>
        <w:t>公共服务一体化建设关系民生福祉，对于缩小城乡之间、地区间发展差距，破解发展不充分不均衡问题意义重大。现阶段虽然有些对于公共服务一体化的研究，但是针对于群众满意度和意愿方向的研究较少，缺乏深入的剖析和解释。</w:t>
      </w:r>
    </w:p>
    <w:p w14:paraId="01803E5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本文通过对浙江省内群众对于公共服务一体化的满意度与偏好的研究，对浙江省全域共</w:t>
      </w:r>
      <w:r>
        <w:rPr>
          <w:rFonts w:ascii="Times New Roman Regular" w:eastAsia="宋体" w:hAnsi="Times New Roman Regular" w:cs="Times New Roman Regular" w:hint="eastAsia"/>
        </w:rPr>
        <w:t>26</w:t>
      </w:r>
      <w:r>
        <w:rPr>
          <w:rFonts w:ascii="Times New Roman Regular" w:eastAsia="宋体" w:hAnsi="Times New Roman Regular" w:cs="Times New Roman Regular" w:hint="eastAsia"/>
        </w:rPr>
        <w:t>个县市区展开调研，采用发放问卷和面对面访谈的方式开展调研，深度挖掘优秀地区的公共服务一体化的特色之处，关注其在推进公共服务一体化过程中的可行性经验，并加以提炼整合，完善公共服务一体化建设的理论基础，从而对其他地区的建设产生指导性意义，并逐步推广至全国各省市。</w:t>
      </w:r>
    </w:p>
    <w:p w14:paraId="2FE507D8" w14:textId="77777777" w:rsidR="00B72A3B" w:rsidRDefault="007E11EF">
      <w:pPr>
        <w:pStyle w:val="af"/>
        <w:tabs>
          <w:tab w:val="left" w:pos="350"/>
        </w:tabs>
        <w:spacing w:before="156" w:after="156"/>
        <w:ind w:firstLineChars="0" w:firstLine="0"/>
        <w:rPr>
          <w:rFonts w:ascii="Times New Roman Regular" w:eastAsia="宋体" w:hAnsi="Times New Roman Regular" w:cs="Times New Roman Regular"/>
        </w:rPr>
      </w:pPr>
      <w:r w:rsidRPr="00017833">
        <w:rPr>
          <w:rFonts w:ascii="Times New Roman Regular" w:eastAsia="宋体" w:hAnsi="Times New Roman Regular" w:cs="Times New Roman Regular"/>
          <w:highlight w:val="yellow"/>
          <w:rPrChange w:id="66" w:author="User" w:date="2024-09-01T20:36:00Z">
            <w:rPr>
              <w:rFonts w:ascii="Times New Roman Regular" w:eastAsia="宋体" w:hAnsi="Times New Roman Regular" w:cs="Times New Roman Regular"/>
            </w:rPr>
          </w:rPrChange>
        </w:rPr>
        <w:t>（</w:t>
      </w:r>
      <w:r w:rsidRPr="00017833">
        <w:rPr>
          <w:rFonts w:ascii="Times New Roman Regular" w:eastAsia="宋体" w:hAnsi="Times New Roman Regular" w:cs="Times New Roman Regular"/>
          <w:highlight w:val="yellow"/>
          <w:rPrChange w:id="67" w:author="User" w:date="2024-09-01T20:36:00Z">
            <w:rPr>
              <w:rFonts w:ascii="Times New Roman Regular" w:eastAsia="宋体" w:hAnsi="Times New Roman Regular" w:cs="Times New Roman Regular"/>
            </w:rPr>
          </w:rPrChange>
        </w:rPr>
        <w:t>2</w:t>
      </w:r>
      <w:r w:rsidRPr="00017833">
        <w:rPr>
          <w:rFonts w:ascii="Times New Roman Regular" w:eastAsia="宋体" w:hAnsi="Times New Roman Regular" w:cs="Times New Roman Regular"/>
          <w:highlight w:val="yellow"/>
          <w:rPrChange w:id="68" w:author="User" w:date="2024-09-01T20:36:00Z">
            <w:rPr>
              <w:rFonts w:ascii="Times New Roman Regular" w:eastAsia="宋体" w:hAnsi="Times New Roman Regular" w:cs="Times New Roman Regular"/>
            </w:rPr>
          </w:rPrChange>
        </w:rPr>
        <w:t>）实践意义</w:t>
      </w:r>
    </w:p>
    <w:p w14:paraId="006ABAB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ab/>
      </w:r>
      <w:r>
        <w:rPr>
          <w:rFonts w:ascii="Times New Roman Regular" w:eastAsia="宋体" w:hAnsi="Times New Roman Regular" w:cs="Times New Roman Regular" w:hint="eastAsia"/>
        </w:rPr>
        <w:t>随着“十四五”计划的不断推进，推进公共服务一体化建设是目前的趋势所在。通过切实了解群众对于当地公共服务一体化建设的满意度与偏好，结合数据进一步探究影响群众满意度和偏好的因素，对如何推进一体化建设提出合理化建议，以促进浙江省公共服务一体化的发展，同时折射当下社会对人民需求的重视，为全国公共服务一体化的方向提供实际方向指引。</w:t>
      </w:r>
    </w:p>
    <w:p w14:paraId="1988F9BF" w14:textId="77777777" w:rsidR="00B72A3B" w:rsidRDefault="007E11EF">
      <w:pPr>
        <w:pStyle w:val="a3"/>
        <w:tabs>
          <w:tab w:val="left" w:pos="350"/>
        </w:tabs>
        <w:spacing w:before="156" w:after="156"/>
        <w:ind w:firstLineChars="0" w:firstLine="0"/>
        <w:rPr>
          <w:sz w:val="24"/>
        </w:rPr>
      </w:pPr>
      <w:r>
        <w:rPr>
          <w:rFonts w:hint="eastAsia"/>
          <w:noProof/>
          <w:sz w:val="24"/>
        </w:rPr>
        <w:drawing>
          <wp:inline distT="0" distB="0" distL="114300" distR="114300" wp14:anchorId="5FF627D2" wp14:editId="01628812">
            <wp:extent cx="5270500" cy="2861945"/>
            <wp:effectExtent l="0" t="0" r="0" b="8255"/>
            <wp:docPr id="8" name="图片 8" descr="38e78f6d16e22eb5a3f1c96ad69c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8e78f6d16e22eb5a3f1c96ad69c741"/>
                    <pic:cNvPicPr>
                      <a:picLocks noChangeAspect="1"/>
                    </pic:cNvPicPr>
                  </pic:nvPicPr>
                  <pic:blipFill>
                    <a:blip r:embed="rId23"/>
                    <a:stretch>
                      <a:fillRect/>
                    </a:stretch>
                  </pic:blipFill>
                  <pic:spPr>
                    <a:xfrm>
                      <a:off x="0" y="0"/>
                      <a:ext cx="5270500" cy="2861945"/>
                    </a:xfrm>
                    <a:prstGeom prst="rect">
                      <a:avLst/>
                    </a:prstGeom>
                  </pic:spPr>
                </pic:pic>
              </a:graphicData>
            </a:graphic>
          </wp:inline>
        </w:drawing>
      </w: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Start w:id="69" w:name="_Toc228233012"/>
      <w:r>
        <w:rPr>
          <w:rFonts w:hint="eastAsia"/>
        </w:rPr>
        <w:t>研究意义图</w:t>
      </w:r>
      <w:bookmarkEnd w:id="69"/>
    </w:p>
    <w:p w14:paraId="36E1E3A0" w14:textId="77777777" w:rsidR="00B72A3B" w:rsidRDefault="007E11EF">
      <w:pPr>
        <w:pStyle w:val="2"/>
        <w:numPr>
          <w:ilvl w:val="1"/>
          <w:numId w:val="0"/>
        </w:numPr>
        <w:spacing w:line="240" w:lineRule="auto"/>
      </w:pPr>
      <w:bookmarkStart w:id="70" w:name="_Toc454861817"/>
      <w:bookmarkStart w:id="71" w:name="_Toc1928461178"/>
      <w:r>
        <w:rPr>
          <w:rFonts w:hint="eastAsia"/>
        </w:rPr>
        <w:lastRenderedPageBreak/>
        <w:t>1.3</w:t>
      </w:r>
      <w:r>
        <w:rPr>
          <w:rFonts w:hint="eastAsia"/>
        </w:rPr>
        <w:t>研究方法和思路</w:t>
      </w:r>
      <w:bookmarkEnd w:id="70"/>
      <w:bookmarkEnd w:id="71"/>
    </w:p>
    <w:p w14:paraId="12E6468C" w14:textId="77777777" w:rsidR="00B72A3B" w:rsidRDefault="007E11EF">
      <w:pPr>
        <w:pStyle w:val="3"/>
        <w:numPr>
          <w:ilvl w:val="2"/>
          <w:numId w:val="0"/>
        </w:numPr>
        <w:spacing w:line="240" w:lineRule="auto"/>
      </w:pPr>
      <w:bookmarkStart w:id="72" w:name="_Toc1968258646"/>
      <w:bookmarkStart w:id="73" w:name="_Toc1823818122"/>
      <w:r>
        <w:rPr>
          <w:rFonts w:hint="eastAsia"/>
        </w:rPr>
        <w:t xml:space="preserve">1.3.1 </w:t>
      </w:r>
      <w:r>
        <w:rPr>
          <w:rFonts w:hint="eastAsia"/>
        </w:rPr>
        <w:t>研究方法</w:t>
      </w:r>
      <w:bookmarkEnd w:id="72"/>
      <w:bookmarkEnd w:id="73"/>
    </w:p>
    <w:p w14:paraId="272D1F09" w14:textId="77777777" w:rsidR="00B72A3B" w:rsidRDefault="007E11EF">
      <w:pPr>
        <w:pStyle w:val="a3"/>
        <w:spacing w:before="156" w:after="156"/>
        <w:ind w:firstLineChars="0" w:firstLine="0"/>
        <w:rPr>
          <w:rFonts w:ascii="黑体" w:hAnsi="黑体" w:cs="黑体"/>
          <w:szCs w:val="20"/>
        </w:rPr>
      </w:pPr>
      <w:r>
        <w:rPr>
          <w:rFonts w:ascii="黑体" w:hAnsi="黑体" w:cs="黑体" w:hint="eastAsia"/>
          <w:noProof/>
          <w:szCs w:val="20"/>
        </w:rPr>
        <mc:AlternateContent>
          <mc:Choice Requires="wpg">
            <w:drawing>
              <wp:anchor distT="0" distB="0" distL="114300" distR="114300" simplePos="0" relativeHeight="251660288" behindDoc="0" locked="0" layoutInCell="1" allowOverlap="1" wp14:anchorId="3C0AD9C7" wp14:editId="07518CD3">
                <wp:simplePos x="0" y="0"/>
                <wp:positionH relativeFrom="column">
                  <wp:posOffset>-187325</wp:posOffset>
                </wp:positionH>
                <wp:positionV relativeFrom="paragraph">
                  <wp:posOffset>215900</wp:posOffset>
                </wp:positionV>
                <wp:extent cx="5941060" cy="1017270"/>
                <wp:effectExtent l="0" t="0" r="0" b="0"/>
                <wp:wrapTopAndBottom/>
                <wp:docPr id="10" name="组合 10" descr="KSO_WM_BEAUTIFY_FLAG=#wm#&amp;KSO_WM_TEMPLATE_CATEGORY=wpsdiag&amp;KSO_WM_TEMPLATE_INDEX=l1_1&amp;KSO_WM_UNIT_ID=wpsdiag20176353_4*l*1&amp;KSO_WM_UNIT_TYPE=l"/>
                <wp:cNvGraphicFramePr/>
                <a:graphic xmlns:a="http://schemas.openxmlformats.org/drawingml/2006/main">
                  <a:graphicData uri="http://schemas.microsoft.com/office/word/2010/wordprocessingGroup">
                    <wpg:wgp>
                      <wpg:cNvGrpSpPr/>
                      <wpg:grpSpPr>
                        <a:xfrm>
                          <a:off x="0" y="0"/>
                          <a:ext cx="5941060" cy="1017338"/>
                          <a:chOff x="11809" y="5476"/>
                          <a:chExt cx="7715" cy="1321"/>
                        </a:xfrm>
                      </wpg:grpSpPr>
                      <wpg:grpSp>
                        <wpg:cNvPr id="11" name="组合 32" descr="KSO_WM_TAG_VERSION=1.0&amp;KSO_WM_BEAUTIFY_FLAG=#wm#&amp;KSO_WM_UNIT_TYPE=i&amp;KSO_WM_UNIT_ID=wpsdiag20176353_4*i*26&amp;KSO_WM_TEMPLATE_CATEGORY=wpsdiag&amp;KSO_WM_TEMPLATE_INDEX=20176353"/>
                        <wpg:cNvGrpSpPr/>
                        <wpg:grpSpPr>
                          <a:xfrm>
                            <a:off x="11809" y="5476"/>
                            <a:ext cx="7715" cy="1216"/>
                            <a:chOff x="0" y="0"/>
                            <a:chExt cx="8134193" cy="1281748"/>
                          </a:xfrm>
                        </wpg:grpSpPr>
                        <wps:wsp>
                          <wps:cNvPr id="37" name="MH_Other_1" descr="KSO_WM_UNIT_INDEX=1_13&amp;KSO_WM_UNIT_TYPE=l_i&amp;KSO_WM_UNIT_ID=wpsdiag20176353_4*l_i*1_1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0" y="640873"/>
                              <a:ext cx="519007" cy="0"/>
                            </a:xfrm>
                            <a:prstGeom prst="line">
                              <a:avLst/>
                            </a:prstGeom>
                            <a:noFill/>
                            <a:ln w="25400" cap="flat" cmpd="sng" algn="ctr">
                              <a:solidFill>
                                <a:srgbClr val="D5D5D5"/>
                              </a:solidFill>
                              <a:prstDash val="solid"/>
                              <a:miter lim="800000"/>
                              <a:headEnd type="oval"/>
                            </a:ln>
                            <a:effectLst/>
                          </wps:spPr>
                          <wps:bodyPr/>
                        </wps:wsp>
                        <wps:wsp>
                          <wps:cNvPr id="38" name="MH_SubTitle_1" descr="KSO_WM_UNIT_INDEX=1_1_1&amp;KSO_WM_UNIT_TYPE=l_h_i&amp;KSO_WM_UNIT_ID=wpsdiag20176353_4*l_h_i*1_1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5&amp;KSO_WM_UNIT_FILL_BACK_SCHEMECOLOR_INDEX=0"/>
                          <wps:cNvSpPr>
                            <a:spLocks noChangeArrowheads="1"/>
                          </wps:cNvSpPr>
                          <wps:spPr bwMode="auto">
                            <a:xfrm>
                              <a:off x="686751" y="167746"/>
                              <a:ext cx="946256" cy="946257"/>
                            </a:xfrm>
                            <a:prstGeom prst="ellipse">
                              <a:avLst/>
                            </a:prstGeom>
                            <a:solidFill>
                              <a:schemeClr val="accent4">
                                <a:lumMod val="20000"/>
                                <a:lumOff val="80000"/>
                              </a:schemeClr>
                            </a:solidFill>
                            <a:ln>
                              <a:noFill/>
                            </a:ln>
                          </wps:spPr>
                          <wps:txbx>
                            <w:txbxContent>
                              <w:p w14:paraId="54E16E9B" w14:textId="77777777" w:rsidR="00B72A3B" w:rsidRDefault="00B72A3B">
                                <w:pPr>
                                  <w:pStyle w:val="a9"/>
                                  <w:snapToGrid w:val="0"/>
                                  <w:spacing w:before="156" w:beforeAutospacing="0" w:after="156" w:afterAutospacing="0" w:line="192" w:lineRule="auto"/>
                                  <w:ind w:firstLine="360"/>
                                  <w:rPr>
                                    <w:rFonts w:ascii="黑体" w:eastAsia="黑体" w:hAnsi="黑体"/>
                                    <w:sz w:val="18"/>
                                    <w:szCs w:val="18"/>
                                  </w:rPr>
                                </w:pPr>
                              </w:p>
                            </w:txbxContent>
                          </wps:txbx>
                          <wps:bodyPr lIns="0" tIns="0" rIns="0" bIns="0" anchor="ctr">
                            <a:noAutofit/>
                          </wps:bodyPr>
                        </wps:wsp>
                        <wps:wsp>
                          <wps:cNvPr id="39" name="MH_Other_2" descr="KSO_WM_UNIT_INDEX=1_12&amp;KSO_WM_UNIT_TYPE=l_i&amp;KSO_WM_UNIT_ID=wpsdiag20176353_4*l_i*1_12&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1159882"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0" name="MH_Other_3" descr="KSO_WM_UNIT_INDEX=1_11&amp;KSO_WM_UNIT_TYPE=l_i&amp;KSO_WM_UNIT_ID=wpsdiag20176353_4*l_i*1_11&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508971"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1" name="MH_SubTitle_2" descr="KSO_WM_UNIT_INDEX=1_2_1&amp;KSO_WM_UNIT_TYPE=l_h_i&amp;KSO_WM_UNIT_ID=wpsdiag20176353_4*l_h_i*1_2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6&amp;KSO_WM_UNIT_FILL_BACK_SCHEMECOLOR_INDEX=0"/>
                          <wps:cNvSpPr>
                            <a:spLocks noChangeArrowheads="1"/>
                          </wps:cNvSpPr>
                          <wps:spPr bwMode="auto">
                            <a:xfrm>
                              <a:off x="2623709" y="167746"/>
                              <a:ext cx="944822" cy="946257"/>
                            </a:xfrm>
                            <a:prstGeom prst="ellipse">
                              <a:avLst/>
                            </a:prstGeom>
                            <a:solidFill>
                              <a:schemeClr val="accent4">
                                <a:lumMod val="40000"/>
                                <a:lumOff val="60000"/>
                              </a:schemeClr>
                            </a:solidFill>
                            <a:ln>
                              <a:noFill/>
                            </a:ln>
                          </wps:spPr>
                          <wps:txbx>
                            <w:txbxContent>
                              <w:p w14:paraId="78ED935E" w14:textId="77777777" w:rsidR="00B72A3B" w:rsidRDefault="00B72A3B">
                                <w:pPr>
                                  <w:pStyle w:val="a9"/>
                                  <w:snapToGrid w:val="0"/>
                                  <w:spacing w:before="156" w:beforeAutospacing="0" w:after="156" w:afterAutospacing="0" w:line="192" w:lineRule="auto"/>
                                  <w:ind w:firstLine="360"/>
                                  <w:rPr>
                                    <w:rFonts w:ascii="黑体" w:eastAsia="黑体" w:hAnsi="黑体"/>
                                    <w:sz w:val="18"/>
                                    <w:szCs w:val="18"/>
                                  </w:rPr>
                                </w:pPr>
                              </w:p>
                            </w:txbxContent>
                          </wps:txbx>
                          <wps:bodyPr lIns="0" tIns="0" rIns="0" bIns="0" anchor="ctr">
                            <a:noAutofit/>
                          </wps:bodyPr>
                        </wps:wsp>
                        <wps:wsp>
                          <wps:cNvPr id="42" name="MH_Other_4" descr="KSO_WM_UNIT_INDEX=1_10&amp;KSO_WM_UNIT_TYPE=l_i&amp;KSO_WM_UNIT_ID=wpsdiag20176353_4*l_i*1_10&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3096837"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3" name="MH_Other_5" descr="KSO_WM_UNIT_INDEX=1_9&amp;KSO_WM_UNIT_TYPE=l_i&amp;KSO_WM_UNIT_ID=wpsdiag20176353_4*l_i*1_9&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2445926"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4" name="MH_SubTitle_3" descr="KSO_WM_UNIT_INDEX=1_3_1&amp;KSO_WM_UNIT_TYPE=l_h_i&amp;KSO_WM_UNIT_ID=wpsdiag20176353_4*l_h_i*1_3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7&amp;KSO_WM_UNIT_FILL_BACK_SCHEMECOLOR_INDEX=0"/>
                          <wps:cNvSpPr>
                            <a:spLocks noChangeArrowheads="1"/>
                          </wps:cNvSpPr>
                          <wps:spPr bwMode="auto">
                            <a:xfrm>
                              <a:off x="4559233" y="167746"/>
                              <a:ext cx="944822" cy="946257"/>
                            </a:xfrm>
                            <a:prstGeom prst="ellipse">
                              <a:avLst/>
                            </a:prstGeom>
                            <a:solidFill>
                              <a:schemeClr val="accent4">
                                <a:lumMod val="60000"/>
                                <a:lumOff val="40000"/>
                              </a:schemeClr>
                            </a:solidFill>
                            <a:ln>
                              <a:noFill/>
                            </a:ln>
                          </wps:spPr>
                          <wps:txbx>
                            <w:txbxContent>
                              <w:p w14:paraId="7DF9FACD" w14:textId="77777777" w:rsidR="00B72A3B" w:rsidRDefault="00B72A3B">
                                <w:pPr>
                                  <w:pStyle w:val="a9"/>
                                  <w:snapToGrid w:val="0"/>
                                  <w:spacing w:before="156" w:beforeAutospacing="0" w:after="156" w:afterAutospacing="0" w:line="192" w:lineRule="auto"/>
                                  <w:ind w:firstLine="360"/>
                                  <w:rPr>
                                    <w:rFonts w:ascii="黑体" w:eastAsia="黑体" w:hAnsi="黑体"/>
                                    <w:sz w:val="18"/>
                                    <w:szCs w:val="18"/>
                                  </w:rPr>
                                </w:pPr>
                              </w:p>
                            </w:txbxContent>
                          </wps:txbx>
                          <wps:bodyPr lIns="0" tIns="0" rIns="0" bIns="0" anchor="ctr">
                            <a:noAutofit/>
                          </wps:bodyPr>
                        </wps:wsp>
                        <wps:wsp>
                          <wps:cNvPr id="45" name="MH_Other_6" descr="KSO_WM_UNIT_INDEX=1_8&amp;KSO_WM_UNIT_TYPE=l_i&amp;KSO_WM_UNIT_ID=wpsdiag20176353_4*l_i*1_8&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4974352" y="94866"/>
                              <a:ext cx="650525"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6" name="MH_Other_7" descr="KSO_WM_UNIT_INDEX=1_7&amp;KSO_WM_UNIT_TYPE=l_i&amp;KSO_WM_UNIT_ID=wpsdiag20176353_4*l_i*1_7&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4380018"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47" name="MH_Other_8" descr="KSO_WM_UNIT_INDEX=1_6&amp;KSO_WM_UNIT_TYPE=l_i&amp;KSO_WM_UNIT_ID=wpsdiag20176353_4*l_i*1_6&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5671800" y="640873"/>
                              <a:ext cx="656644" cy="0"/>
                            </a:xfrm>
                            <a:prstGeom prst="line">
                              <a:avLst/>
                            </a:prstGeom>
                            <a:noFill/>
                            <a:ln w="25400" cap="flat" cmpd="sng" algn="ctr">
                              <a:solidFill>
                                <a:srgbClr val="D5D5D5"/>
                              </a:solidFill>
                              <a:prstDash val="solid"/>
                              <a:miter lim="800000"/>
                              <a:headEnd type="none"/>
                            </a:ln>
                            <a:effectLst/>
                          </wps:spPr>
                          <wps:bodyPr/>
                        </wps:wsp>
                        <wps:wsp>
                          <wps:cNvPr id="48" name="MH_SubTitle_4" descr="KSO_WM_UNIT_INDEX=1_4_1&amp;KSO_WM_UNIT_TYPE=l_h_i&amp;KSO_WM_UNIT_ID=wpsdiag20176353_4*l_h_i*1_4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8&amp;KSO_WM_UNIT_FILL_BACK_SCHEMECOLOR_INDEX=0"/>
                          <wps:cNvSpPr>
                            <a:spLocks noChangeArrowheads="1"/>
                          </wps:cNvSpPr>
                          <wps:spPr bwMode="auto">
                            <a:xfrm>
                              <a:off x="6500491" y="167746"/>
                              <a:ext cx="944822" cy="946257"/>
                            </a:xfrm>
                            <a:prstGeom prst="ellipse">
                              <a:avLst/>
                            </a:prstGeom>
                            <a:solidFill>
                              <a:schemeClr val="accent4">
                                <a:lumMod val="75000"/>
                              </a:schemeClr>
                            </a:solidFill>
                            <a:ln>
                              <a:noFill/>
                            </a:ln>
                          </wps:spPr>
                          <wps:txbx>
                            <w:txbxContent>
                              <w:p w14:paraId="73F942F9" w14:textId="77777777" w:rsidR="00B72A3B" w:rsidRDefault="00B72A3B">
                                <w:pPr>
                                  <w:pStyle w:val="a9"/>
                                  <w:snapToGrid w:val="0"/>
                                  <w:spacing w:before="156" w:beforeAutospacing="0" w:after="156" w:afterAutospacing="0" w:line="192" w:lineRule="auto"/>
                                  <w:ind w:firstLine="360"/>
                                  <w:rPr>
                                    <w:rFonts w:ascii="黑体" w:eastAsia="黑体" w:hAnsi="黑体"/>
                                    <w:sz w:val="18"/>
                                    <w:szCs w:val="18"/>
                                  </w:rPr>
                                </w:pPr>
                              </w:p>
                            </w:txbxContent>
                          </wps:txbx>
                          <wps:bodyPr lIns="0" tIns="0" rIns="0" bIns="0" anchor="ctr">
                            <a:noAutofit/>
                          </wps:bodyPr>
                        </wps:wsp>
                        <wps:wsp>
                          <wps:cNvPr id="49" name="MH_Other_9" descr="KSO_WM_UNIT_INDEX=1_5&amp;KSO_WM_UNIT_TYPE=l_i&amp;KSO_WM_UNIT_ID=wpsdiag20176353_4*l_i*1_5&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H="1">
                              <a:off x="6972185" y="0"/>
                              <a:ext cx="650909" cy="640874"/>
                            </a:xfrm>
                            <a:custGeom>
                              <a:avLst/>
                              <a:gdLst>
                                <a:gd name="T0" fmla="*/ 0 w 722402"/>
                                <a:gd name="T1" fmla="*/ 706355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57" name="MH_Other_10" descr="KSO_WM_UNIT_INDEX=1_4&amp;KSO_WM_UNIT_TYPE=l_i&amp;KSO_WM_UNIT_ID=wpsdiag20176353_4*l_i*1_4&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wps:cNvSpPr/>
                          <wps:spPr bwMode="auto">
                            <a:xfrm flipV="1">
                              <a:off x="6321276" y="640874"/>
                              <a:ext cx="650909" cy="640874"/>
                            </a:xfrm>
                            <a:custGeom>
                              <a:avLst/>
                              <a:gdLst>
                                <a:gd name="T0" fmla="*/ 0 w 722402"/>
                                <a:gd name="T1" fmla="*/ 706357 h 711200"/>
                                <a:gd name="T2" fmla="*/ 210799 w 722402"/>
                                <a:gd name="T3" fmla="*/ 202969 h 711200"/>
                                <a:gd name="T4" fmla="*/ 717354 w 722402"/>
                                <a:gd name="T5" fmla="*/ 89 h 711200"/>
                                <a:gd name="T6" fmla="*/ 0 60000 65536"/>
                                <a:gd name="T7" fmla="*/ 0 60000 65536"/>
                                <a:gd name="T8" fmla="*/ 0 60000 65536"/>
                              </a:gdLst>
                              <a:ahLst/>
                              <a:cxnLst>
                                <a:cxn ang="T6">
                                  <a:pos x="T0" y="T1"/>
                                </a:cxn>
                                <a:cxn ang="T7">
                                  <a:pos x="T2" y="T3"/>
                                </a:cxn>
                                <a:cxn ang="T8">
                                  <a:pos x="T4" y="T5"/>
                                </a:cxn>
                              </a:cxnLst>
                              <a:rect l="0" t="0" r="r" b="b"/>
                              <a:pathLst>
                                <a:path w="722402" h="711200">
                                  <a:moveTo>
                                    <a:pt x="0" y="711200"/>
                                  </a:moveTo>
                                  <a:cubicBezTo>
                                    <a:pt x="0" y="520636"/>
                                    <a:pt x="76476" y="338044"/>
                                    <a:pt x="212282" y="204361"/>
                                  </a:cubicBezTo>
                                  <a:cubicBezTo>
                                    <a:pt x="348088" y="70678"/>
                                    <a:pt x="531862" y="-2913"/>
                                    <a:pt x="722402" y="89"/>
                                  </a:cubicBezTo>
                                </a:path>
                              </a:pathLst>
                            </a:custGeom>
                            <a:noFill/>
                            <a:ln w="25400">
                              <a:solidFill>
                                <a:srgbClr val="D5D5D5"/>
                              </a:solidFill>
                              <a:round/>
                            </a:ln>
                          </wps:spPr>
                          <wps:bodyPr anchor="ctr">
                            <a:noAutofit/>
                          </wps:bodyPr>
                        </wps:wsp>
                        <wps:wsp>
                          <wps:cNvPr id="58" name="MH_Other_12" descr="KSO_WM_UNIT_INDEX=1_3&amp;KSO_WM_UNIT_TYPE=l_i&amp;KSO_WM_UNIT_ID=wpsdiag20176353_4*l_i*1_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1799319" y="640873"/>
                              <a:ext cx="658077" cy="0"/>
                            </a:xfrm>
                            <a:prstGeom prst="line">
                              <a:avLst/>
                            </a:prstGeom>
                            <a:noFill/>
                            <a:ln w="25400" cap="flat" cmpd="sng" algn="ctr">
                              <a:solidFill>
                                <a:srgbClr val="D5D5D5"/>
                              </a:solidFill>
                              <a:prstDash val="solid"/>
                              <a:miter lim="800000"/>
                              <a:headEnd type="none"/>
                            </a:ln>
                            <a:effectLst/>
                          </wps:spPr>
                          <wps:bodyPr/>
                        </wps:wsp>
                        <wps:wsp>
                          <wps:cNvPr id="59" name="MH_Other_13" descr="KSO_WM_UNIT_INDEX=1_2&amp;KSO_WM_UNIT_TYPE=l_i&amp;KSO_WM_UNIT_ID=wpsdiag20176353_4*l_i*1_2&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3736277" y="640873"/>
                              <a:ext cx="656644" cy="0"/>
                            </a:xfrm>
                            <a:prstGeom prst="line">
                              <a:avLst/>
                            </a:prstGeom>
                            <a:noFill/>
                            <a:ln w="25400" cap="flat" cmpd="sng" algn="ctr">
                              <a:solidFill>
                                <a:srgbClr val="D5D5D5"/>
                              </a:solidFill>
                              <a:prstDash val="solid"/>
                              <a:miter lim="800000"/>
                              <a:headEnd type="none"/>
                            </a:ln>
                            <a:effectLst/>
                          </wps:spPr>
                          <wps:bodyPr/>
                        </wps:wsp>
                        <wps:wsp>
                          <wps:cNvPr id="63" name="MH_Other_11" descr="KSO_WM_UNIT_INDEX=1_1&amp;KSO_WM_UNIT_TYPE=l_i&amp;KSO_WM_UNIT_ID=wpsdiag20176353_4*l_i*1_1&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wps:cNvCnPr/>
                          <wps:spPr>
                            <a:xfrm>
                              <a:off x="7615186" y="631729"/>
                              <a:ext cx="519007" cy="0"/>
                            </a:xfrm>
                            <a:prstGeom prst="line">
                              <a:avLst/>
                            </a:prstGeom>
                            <a:noFill/>
                            <a:ln w="25400" cap="flat" cmpd="sng" algn="ctr">
                              <a:solidFill>
                                <a:srgbClr val="D5D5D5"/>
                              </a:solidFill>
                              <a:prstDash val="solid"/>
                              <a:miter lim="800000"/>
                              <a:headEnd type="none"/>
                              <a:tailEnd type="oval"/>
                            </a:ln>
                            <a:effectLst/>
                          </wps:spPr>
                          <wps:bodyPr/>
                        </wps:wsp>
                      </wpg:grpSp>
                      <wps:wsp>
                        <wps:cNvPr id="125" name="文本框 2" descr="KSO_WM_UNIT_INDEX=1_1_1&amp;KSO_WM_UNIT_TYPE=l_h_a&amp;KSO_WM_UNIT_ID=wpsdiag20176353_4*l_h_a*1_1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1906" y="5777"/>
                            <a:ext cx="1680" cy="996"/>
                          </a:xfrm>
                          <a:prstGeom prst="rect">
                            <a:avLst/>
                          </a:prstGeom>
                          <a:noFill/>
                          <a:ln w="9525">
                            <a:noFill/>
                            <a:miter lim="800000"/>
                          </a:ln>
                        </wps:spPr>
                        <wps:txbx>
                          <w:txbxContent>
                            <w:p w14:paraId="46EA0512" w14:textId="77777777" w:rsidR="00B72A3B" w:rsidRDefault="007E11EF">
                              <w:pPr>
                                <w:pStyle w:val="a9"/>
                                <w:snapToGrid w:val="0"/>
                                <w:spacing w:before="156" w:beforeAutospacing="0" w:after="156" w:afterAutospacing="0" w:line="192" w:lineRule="auto"/>
                                <w:ind w:firstLine="360"/>
                                <w:jc w:val="center"/>
                                <w:rPr>
                                  <w:rFonts w:ascii="黑体" w:eastAsia="黑体" w:hAnsi="黑体"/>
                                  <w:color w:val="3F3F3F"/>
                                  <w:sz w:val="18"/>
                                  <w:szCs w:val="18"/>
                                </w:rPr>
                              </w:pPr>
                              <w:r>
                                <w:rPr>
                                  <w:rFonts w:ascii="黑体" w:eastAsia="黑体" w:hAnsi="黑体" w:hint="eastAsia"/>
                                  <w:color w:val="3F3F3F"/>
                                  <w:sz w:val="18"/>
                                  <w:szCs w:val="18"/>
                                </w:rPr>
                                <w:t>文献调查法</w:t>
                              </w:r>
                            </w:p>
                          </w:txbxContent>
                        </wps:txbx>
                        <wps:bodyPr rot="0" vert="horz" wrap="square" lIns="91440" tIns="45720" rIns="91440" bIns="45720" anchor="t" anchorCtr="0">
                          <a:noAutofit/>
                        </wps:bodyPr>
                      </wps:wsp>
                      <wps:wsp>
                        <wps:cNvPr id="126" name="文本框 2" descr="KSO_WM_UNIT_INDEX=1_2_1&amp;KSO_WM_UNIT_TYPE=l_h_a&amp;KSO_WM_UNIT_ID=wpsdiag20176353_4*l_h_a*1_2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3765" y="5761"/>
                            <a:ext cx="1584" cy="996"/>
                          </a:xfrm>
                          <a:prstGeom prst="rect">
                            <a:avLst/>
                          </a:prstGeom>
                          <a:noFill/>
                          <a:ln w="9525">
                            <a:noFill/>
                            <a:miter lim="800000"/>
                          </a:ln>
                        </wps:spPr>
                        <wps:txbx>
                          <w:txbxContent>
                            <w:p w14:paraId="6F902609" w14:textId="77777777" w:rsidR="00B72A3B" w:rsidRDefault="007E11EF">
                              <w:pPr>
                                <w:pStyle w:val="a9"/>
                                <w:snapToGrid w:val="0"/>
                                <w:spacing w:before="156" w:beforeAutospacing="0" w:after="156" w:afterAutospacing="0" w:line="192" w:lineRule="auto"/>
                                <w:ind w:firstLine="360"/>
                                <w:jc w:val="center"/>
                                <w:rPr>
                                  <w:rFonts w:ascii="黑体" w:eastAsia="黑体" w:hAnsi="黑体"/>
                                  <w:color w:val="3F3F3F"/>
                                  <w:sz w:val="18"/>
                                  <w:szCs w:val="18"/>
                                </w:rPr>
                              </w:pPr>
                              <w:r>
                                <w:rPr>
                                  <w:rFonts w:ascii="黑体" w:eastAsia="黑体" w:hAnsi="黑体" w:hint="eastAsia"/>
                                  <w:color w:val="3F3F3F"/>
                                  <w:sz w:val="18"/>
                                  <w:szCs w:val="18"/>
                                </w:rPr>
                                <w:t>问卷调查法</w:t>
                              </w:r>
                            </w:p>
                          </w:txbxContent>
                        </wps:txbx>
                        <wps:bodyPr rot="0" vert="horz" wrap="square" lIns="91440" tIns="45720" rIns="91440" bIns="45720" anchor="t" anchorCtr="0">
                          <a:noAutofit/>
                        </wps:bodyPr>
                      </wps:wsp>
                      <wps:wsp>
                        <wps:cNvPr id="127" name="文本框 2" descr="KSO_WM_UNIT_INDEX=1_3_1&amp;KSO_WM_UNIT_TYPE=l_h_a&amp;KSO_WM_UNIT_ID=wpsdiag20176353_4*l_h_a*1_3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5523" y="5771"/>
                            <a:ext cx="1781" cy="996"/>
                          </a:xfrm>
                          <a:prstGeom prst="rect">
                            <a:avLst/>
                          </a:prstGeom>
                          <a:noFill/>
                          <a:ln w="9525">
                            <a:noFill/>
                            <a:miter lim="800000"/>
                          </a:ln>
                        </wps:spPr>
                        <wps:txbx>
                          <w:txbxContent>
                            <w:p w14:paraId="6A073555" w14:textId="77777777" w:rsidR="00B72A3B" w:rsidRDefault="007E11EF">
                              <w:pPr>
                                <w:pStyle w:val="a9"/>
                                <w:snapToGrid w:val="0"/>
                                <w:spacing w:before="156" w:beforeAutospacing="0" w:after="156" w:afterAutospacing="0" w:line="192" w:lineRule="auto"/>
                                <w:ind w:firstLine="360"/>
                                <w:jc w:val="center"/>
                                <w:rPr>
                                  <w:rFonts w:ascii="黑体" w:eastAsia="黑体" w:hAnsi="黑体"/>
                                  <w:color w:val="3F3F3F"/>
                                  <w:sz w:val="18"/>
                                  <w:szCs w:val="18"/>
                                </w:rPr>
                              </w:pPr>
                              <w:r>
                                <w:rPr>
                                  <w:rFonts w:ascii="黑体" w:eastAsia="黑体" w:hAnsi="黑体" w:hint="eastAsia"/>
                                  <w:color w:val="3F3F3F"/>
                                  <w:sz w:val="18"/>
                                  <w:szCs w:val="18"/>
                                </w:rPr>
                                <w:t>深度访谈法</w:t>
                              </w:r>
                            </w:p>
                          </w:txbxContent>
                        </wps:txbx>
                        <wps:bodyPr rot="0" vert="horz" wrap="square" lIns="91440" tIns="45720" rIns="91440" bIns="45720" anchor="t" anchorCtr="0">
                          <a:noAutofit/>
                        </wps:bodyPr>
                      </wps:wsp>
                      <wps:wsp>
                        <wps:cNvPr id="192" name="文本框 2" descr="KSO_WM_UNIT_INDEX=1_4_1&amp;KSO_WM_UNIT_TYPE=l_h_a&amp;KSO_WM_UNIT_ID=wpsdiag20176353_4*l_h_a*1_4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wps:cNvSpPr txBox="1">
                          <a:spLocks noChangeArrowheads="1"/>
                        </wps:cNvSpPr>
                        <wps:spPr bwMode="auto">
                          <a:xfrm>
                            <a:off x="17373" y="5801"/>
                            <a:ext cx="1902" cy="996"/>
                          </a:xfrm>
                          <a:prstGeom prst="rect">
                            <a:avLst/>
                          </a:prstGeom>
                          <a:noFill/>
                          <a:ln w="9525">
                            <a:noFill/>
                            <a:miter lim="800000"/>
                          </a:ln>
                        </wps:spPr>
                        <wps:txbx>
                          <w:txbxContent>
                            <w:p w14:paraId="5EF70331" w14:textId="77777777" w:rsidR="00B72A3B" w:rsidRDefault="007E11EF">
                              <w:pPr>
                                <w:pStyle w:val="a9"/>
                                <w:snapToGrid w:val="0"/>
                                <w:spacing w:before="156" w:beforeAutospacing="0" w:after="156" w:afterAutospacing="0" w:line="192" w:lineRule="auto"/>
                                <w:ind w:firstLine="360"/>
                                <w:jc w:val="center"/>
                                <w:rPr>
                                  <w:rFonts w:ascii="黑体" w:eastAsia="黑体" w:hAnsi="黑体"/>
                                  <w:color w:val="3F3F3F"/>
                                  <w:sz w:val="18"/>
                                  <w:szCs w:val="18"/>
                                </w:rPr>
                              </w:pPr>
                              <w:r>
                                <w:rPr>
                                  <w:rFonts w:ascii="黑体" w:eastAsia="黑体" w:hAnsi="黑体" w:hint="eastAsia"/>
                                  <w:color w:val="3F3F3F"/>
                                  <w:sz w:val="18"/>
                                  <w:szCs w:val="18"/>
                                </w:rPr>
                                <w:t>实地考察法</w:t>
                              </w:r>
                            </w:p>
                          </w:txbxContent>
                        </wps:txbx>
                        <wps:bodyPr rot="0" vert="horz" wrap="square" lIns="91440" tIns="45720" rIns="91440" bIns="45720" anchor="t" anchorCtr="0">
                          <a:noAutofit/>
                        </wps:bodyPr>
                      </wps:wsp>
                    </wpg:wgp>
                  </a:graphicData>
                </a:graphic>
              </wp:anchor>
            </w:drawing>
          </mc:Choice>
          <mc:Fallback xmlns:w16du="http://schemas.microsoft.com/office/word/2023/wordml/word16du" xmlns:oel="http://schemas.microsoft.com/office/2019/extlst">
            <w:pict>
              <v:group w14:anchorId="3C0AD9C7" id="组合 10" o:spid="_x0000_s1042" alt="KSO_WM_BEAUTIFY_FLAG=#wm#&amp;KSO_WM_TEMPLATE_CATEGORY=wpsdiag&amp;KSO_WM_TEMPLATE_INDEX=l1_1&amp;KSO_WM_UNIT_ID=wpsdiag20176353_4*l*1&amp;KSO_WM_UNIT_TYPE=l" style="position:absolute;left:0;text-align:left;margin-left:-14.75pt;margin-top:17pt;width:467.8pt;height:80.1pt;z-index:251660288" coordorigin="11809,5476" coordsize="7715,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">
                <v:group id="组合 32" o:spid="_x0000_s1043" alt="KSO_WM_TAG_VERSION=1.0&amp;KSO_WM_BEAUTIFY_FLAG=#wm#&amp;KSO_WM_UNIT_TYPE=i&amp;KSO_WM_UNIT_ID=wpsdiag20176353_4*i*26&amp;KSO_WM_TEMPLATE_CATEGORY=wpsdiag&amp;KSO_WM_TEMPLATE_INDEX=20176353" style="position:absolute;left:11809;top:5476;width:7715;height:1216" coordsize="81341,1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MH_Other_1" o:spid="_x0000_s1044" alt="KSO_WM_UNIT_INDEX=1_13&amp;KSO_WM_UNIT_TYPE=l_i&amp;KSO_WM_UNIT_ID=wpsdiag20176353_4*l_i*1_1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visibility:visible;mso-wrap-style:square" from="0,6408" to="5190,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" strokecolor="#d5d5d5" strokeweight="2pt">
                    <v:stroke startarrow="oval" joinstyle="miter"/>
                  </v:line>
                  <v:oval id="MH_SubTitle_1" o:spid="_x0000_s1045" alt="KSO_WM_UNIT_INDEX=1_1_1&amp;KSO_WM_UNIT_TYPE=l_h_i&amp;KSO_WM_UNIT_ID=wpsdiag20176353_4*l_h_i*1_1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5&amp;KSO_WM_UNIT_FILL_BACK_SCHEMECOLOR_INDEX=0" style="position:absolute;left:6867;top:1677;width:9463;height:9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" fillcolor="#e3f1d9 [663]" stroked="f">
                    <v:textbox inset="0,0,0,0">
                      <w:txbxContent>
                        <w:p w14:paraId="54E16E9B" w14:textId="77777777" w:rsidR="00B72A3B" w:rsidRDefault="00B72A3B">
                          <w:pPr>
                            <w:pStyle w:val="a9"/>
                            <w:snapToGrid w:val="0"/>
                            <w:spacing w:before="156" w:beforeAutospacing="0" w:after="156" w:afterAutospacing="0" w:line="192" w:lineRule="auto"/>
                            <w:ind w:firstLine="360"/>
                            <w:rPr>
                              <w:rFonts w:ascii="黑体" w:eastAsia="黑体" w:hAnsi="黑体" w:hint="eastAsia"/>
                              <w:sz w:val="18"/>
                              <w:szCs w:val="18"/>
                            </w:rPr>
                          </w:pPr>
                        </w:p>
                      </w:txbxContent>
                    </v:textbox>
                  </v:oval>
                  <v:shape id="MH_Other_2" o:spid="_x0000_s1046" alt="KSO_WM_UNIT_INDEX=1_12&amp;KSO_WM_UNIT_TYPE=l_i&amp;KSO_WM_UNIT_ID=wpsdiag20176353_4*l_i*1_12&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11598;width:6509;height:6408;flip:x;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" path="m,711200c,520636,76476,338044,212282,204361,348088,70678,531862,-2913,722402,89e" filled="f" strokecolor="#d5d5d5" strokeweight="2pt">
                    <v:path arrowok="t" o:connecttype="custom" o:connectlocs="0,636508;189937,182899;646361,80" o:connectangles="0,0,0"/>
                  </v:shape>
                  <v:shape id="MH_Other_3" o:spid="_x0000_s1047" alt="KSO_WM_UNIT_INDEX=1_11&amp;KSO_WM_UNIT_TYPE=l_i&amp;KSO_WM_UNIT_ID=wpsdiag20176353_4*l_i*1_11&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5089;top:6408;width:6509;height:6409;flip:y;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" path="m,711200c,520636,76476,338044,212282,204361,348088,70678,531862,-2913,722402,89e" filled="f" strokecolor="#d5d5d5" strokeweight="2pt">
                    <v:path arrowok="t" o:connecttype="custom" o:connectlocs="0,636510;189937,182899;646361,80" o:connectangles="0,0,0"/>
                  </v:shape>
                  <v:oval id="MH_SubTitle_2" o:spid="_x0000_s1048" alt="KSO_WM_UNIT_INDEX=1_2_1&amp;KSO_WM_UNIT_TYPE=l_h_i&amp;KSO_WM_UNIT_ID=wpsdiag20176353_4*l_h_i*1_2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6&amp;KSO_WM_UNIT_FILL_BACK_SCHEMECOLOR_INDEX=0" style="position:absolute;left:26237;top:1677;width:9448;height:9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" fillcolor="#c7e4b3 [1303]" stroked="f">
                    <v:textbox inset="0,0,0,0">
                      <w:txbxContent>
                        <w:p w14:paraId="78ED935E" w14:textId="77777777" w:rsidR="00B72A3B" w:rsidRDefault="00B72A3B">
                          <w:pPr>
                            <w:pStyle w:val="a9"/>
                            <w:snapToGrid w:val="0"/>
                            <w:spacing w:before="156" w:beforeAutospacing="0" w:after="156" w:afterAutospacing="0" w:line="192" w:lineRule="auto"/>
                            <w:ind w:firstLine="360"/>
                            <w:rPr>
                              <w:rFonts w:ascii="黑体" w:eastAsia="黑体" w:hAnsi="黑体" w:hint="eastAsia"/>
                              <w:sz w:val="18"/>
                              <w:szCs w:val="18"/>
                            </w:rPr>
                          </w:pPr>
                        </w:p>
                      </w:txbxContent>
                    </v:textbox>
                  </v:oval>
                  <v:shape id="MH_Other_4" o:spid="_x0000_s1049" alt="KSO_WM_UNIT_INDEX=1_10&amp;KSO_WM_UNIT_TYPE=l_i&amp;KSO_WM_UNIT_ID=wpsdiag20176353_4*l_i*1_10&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30968;width:6509;height:6408;flip:x;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" path="m,711200c,520636,76476,338044,212282,204361,348088,70678,531862,-2913,722402,89e" filled="f" strokecolor="#d5d5d5" strokeweight="2pt">
                    <v:path arrowok="t" o:connecttype="custom" o:connectlocs="0,636508;189937,182899;646361,80" o:connectangles="0,0,0"/>
                  </v:shape>
                  <v:shape id="MH_Other_5" o:spid="_x0000_s1050" alt="KSO_WM_UNIT_INDEX=1_9&amp;KSO_WM_UNIT_TYPE=l_i&amp;KSO_WM_UNIT_ID=wpsdiag20176353_4*l_i*1_9&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24459;top:6408;width:6509;height:6409;flip:y;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" path="m,711200c,520636,76476,338044,212282,204361,348088,70678,531862,-2913,722402,89e" filled="f" strokecolor="#d5d5d5" strokeweight="2pt">
                    <v:path arrowok="t" o:connecttype="custom" o:connectlocs="0,636510;189937,182899;646361,80" o:connectangles="0,0,0"/>
                  </v:shape>
                  <v:oval id="MH_SubTitle_3" o:spid="_x0000_s1051" alt="KSO_WM_UNIT_INDEX=1_3_1&amp;KSO_WM_UNIT_TYPE=l_h_i&amp;KSO_WM_UNIT_ID=wpsdiag20176353_4*l_h_i*1_3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7&amp;KSO_WM_UNIT_FILL_BACK_SCHEMECOLOR_INDEX=0" style="position:absolute;left:45592;top:1677;width:9448;height:9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" fillcolor="#abd78d [1943]" stroked="f">
                    <v:textbox inset="0,0,0,0">
                      <w:txbxContent>
                        <w:p w14:paraId="7DF9FACD" w14:textId="77777777" w:rsidR="00B72A3B" w:rsidRDefault="00B72A3B">
                          <w:pPr>
                            <w:pStyle w:val="a9"/>
                            <w:snapToGrid w:val="0"/>
                            <w:spacing w:before="156" w:beforeAutospacing="0" w:after="156" w:afterAutospacing="0" w:line="192" w:lineRule="auto"/>
                            <w:ind w:firstLine="360"/>
                            <w:rPr>
                              <w:rFonts w:ascii="黑体" w:eastAsia="黑体" w:hAnsi="黑体" w:hint="eastAsia"/>
                              <w:sz w:val="18"/>
                              <w:szCs w:val="18"/>
                            </w:rPr>
                          </w:pPr>
                        </w:p>
                      </w:txbxContent>
                    </v:textbox>
                  </v:oval>
                  <v:shape id="MH_Other_6" o:spid="_x0000_s1052" alt="KSO_WM_UNIT_INDEX=1_8&amp;KSO_WM_UNIT_TYPE=l_i&amp;KSO_WM_UNIT_ID=wpsdiag20176353_4*l_i*1_8&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49743;top:948;width:6505;height:6409;flip:x;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" path="m,711200c,520636,76476,338044,212282,204361,348088,70678,531862,-2913,722402,89e" filled="f" strokecolor="#d5d5d5" strokeweight="2pt">
                    <v:path arrowok="t" o:connecttype="custom" o:connectlocs="0,636508;189825,182899;645979,80" o:connectangles="0,0,0"/>
                  </v:shape>
                  <v:shape id="MH_Other_7" o:spid="_x0000_s1053" alt="KSO_WM_UNIT_INDEX=1_7&amp;KSO_WM_UNIT_TYPE=l_i&amp;KSO_WM_UNIT_ID=wpsdiag20176353_4*l_i*1_7&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43800;top:6408;width:6509;height:6409;flip:y;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" path="m,711200c,520636,76476,338044,212282,204361,348088,70678,531862,-2913,722402,89e" filled="f" strokecolor="#d5d5d5" strokeweight="2pt">
                    <v:path arrowok="t" o:connecttype="custom" o:connectlocs="0,636510;189937,182899;646361,80" o:connectangles="0,0,0"/>
                  </v:shape>
                  <v:line id="MH_Other_8" o:spid="_x0000_s1054" alt="KSO_WM_UNIT_INDEX=1_6&amp;KSO_WM_UNIT_TYPE=l_i&amp;KSO_WM_UNIT_ID=wpsdiag20176353_4*l_i*1_6&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visibility:visible;mso-wrap-style:square" from="56718,6408" to="63284,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" strokecolor="#d5d5d5" strokeweight="2pt">
                    <v:stroke joinstyle="miter"/>
                  </v:line>
                  <v:oval id="MH_SubTitle_4" o:spid="_x0000_s1055" alt="KSO_WM_UNIT_INDEX=1_4_1&amp;KSO_WM_UNIT_TYPE=l_h_i&amp;KSO_WM_UNIT_ID=wpsdiag20176353_4*l_h_i*1_4_1&amp;KSO_WM_UNIT_LAYERLEVEL=1_1_1&amp;KSO_WM_UNIT_CLEAR=1&amp;KSO_WM_TAG_VERSION=1.0&amp;KSO_WM_BEAUTIFY_FLAG=#wm#&amp;KSO_WM_TEMPLATE_CATEGORY=wpsdiag&amp;KSO_WM_TEMPLATE_INDEX=20176353&amp;KSO_WM_SLIDE_ITEM_CNT=4&amp;KSO_WM_DIAGRAM_GROUP_CODE=l1_1&amp;KSO_WM_UNIT_FILL_TYPE=1&amp;KSO_WM_UNIT_FILL_FORE_SCHEMECOLOR_INDEX=8&amp;KSO_WM_UNIT_FILL_BACK_SCHEMECOLOR_INDEX=0" style="position:absolute;left:65004;top:1677;width:9449;height:9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" fillcolor="#578d31 [2407]" stroked="f">
                    <v:textbox inset="0,0,0,0">
                      <w:txbxContent>
                        <w:p w14:paraId="73F942F9" w14:textId="77777777" w:rsidR="00B72A3B" w:rsidRDefault="00B72A3B">
                          <w:pPr>
                            <w:pStyle w:val="a9"/>
                            <w:snapToGrid w:val="0"/>
                            <w:spacing w:before="156" w:beforeAutospacing="0" w:after="156" w:afterAutospacing="0" w:line="192" w:lineRule="auto"/>
                            <w:ind w:firstLine="360"/>
                            <w:rPr>
                              <w:rFonts w:ascii="黑体" w:eastAsia="黑体" w:hAnsi="黑体" w:hint="eastAsia"/>
                              <w:sz w:val="18"/>
                              <w:szCs w:val="18"/>
                            </w:rPr>
                          </w:pPr>
                        </w:p>
                      </w:txbxContent>
                    </v:textbox>
                  </v:oval>
                  <v:shape id="MH_Other_9" o:spid="_x0000_s1056" alt="KSO_WM_UNIT_INDEX=1_5&amp;KSO_WM_UNIT_TYPE=l_i&amp;KSO_WM_UNIT_ID=wpsdiag20176353_4*l_i*1_5&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69721;width:6509;height:6408;flip:x;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" path="m,711200c,520636,76476,338044,212282,204361,348088,70678,531862,-2913,722402,89e" filled="f" strokecolor="#d5d5d5" strokeweight="2pt">
                    <v:path arrowok="t" o:connecttype="custom" o:connectlocs="0,636508;189937,182899;646361,80" o:connectangles="0,0,0"/>
                  </v:shape>
                  <v:shape id="MH_Other_10" o:spid="_x0000_s1057" alt="KSO_WM_UNIT_INDEX=1_4&amp;KSO_WM_UNIT_TYPE=l_i&amp;KSO_WM_UNIT_ID=wpsdiag20176353_4*l_i*1_4&amp;KSO_WM_UNIT_LAYERLEVEL=1_1&amp;KSO_WM_UNIT_CLEAR=1&amp;KSO_WM_TAG_VERSION=1.0&amp;KSO_WM_BEAUTIFY_FLAG=#wm#&amp;KSO_WM_TEMPLATE_CATEGORY=wpsdiag&amp;KSO_WM_TEMPLATE_INDEX=20176353&amp;KSO_WM_SLIDE_ITEM_CNT=4&amp;KSO_WM_DIAGRAM_GROUP_CODE=l1_1&amp;KSO_WM_UNIT_FILL_TYPE=1&amp;KSO_WM_UNIT_LINE_FILL_TYPE=1&amp;KSO_WM_UNIT_LINE_FORE_SCHEMECOLOR_INDEX=10&amp;KSO_WM_UNIT_LINE_BACK_SCHEMECOLOR_INDEX=0" style="position:absolute;left:63212;top:6408;width:6509;height:6409;flip:y;visibility:visible;mso-wrap-style:square;v-text-anchor:middle" coordsize="722402,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" path="m,711200c,520636,76476,338044,212282,204361,348088,70678,531862,-2913,722402,89e" filled="f" strokecolor="#d5d5d5" strokeweight="2pt">
                    <v:path arrowok="t" o:connecttype="custom" o:connectlocs="0,636510;189937,182899;646361,80" o:connectangles="0,0,0"/>
                  </v:shape>
                  <v:line id="MH_Other_12" o:spid="_x0000_s1058" alt="KSO_WM_UNIT_INDEX=1_3&amp;KSO_WM_UNIT_TYPE=l_i&amp;KSO_WM_UNIT_ID=wpsdiag20176353_4*l_i*1_3&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visibility:visible;mso-wrap-style:square" from="17993,6408" to="24573,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" strokecolor="#d5d5d5" strokeweight="2pt">
                    <v:stroke joinstyle="miter"/>
                  </v:line>
                  <v:line id="MH_Other_13" o:spid="_x0000_s1059" alt="KSO_WM_UNIT_INDEX=1_2&amp;KSO_WM_UNIT_TYPE=l_i&amp;KSO_WM_UNIT_ID=wpsdiag20176353_4*l_i*1_2&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visibility:visible;mso-wrap-style:square" from="37362,6408" to="43929,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" strokecolor="#d5d5d5" strokeweight="2pt">
                    <v:stroke joinstyle="miter"/>
                  </v:line>
                  <v:line id="MH_Other_11" o:spid="_x0000_s1060" alt="KSO_WM_UNIT_INDEX=1_1&amp;KSO_WM_UNIT_TYPE=l_i&amp;KSO_WM_UNIT_ID=wpsdiag20176353_4*l_i*1_1&amp;KSO_WM_UNIT_LAYERLEVEL=1_1&amp;KSO_WM_UNIT_CLEAR=1&amp;KSO_WM_TAG_VERSION=1.0&amp;KSO_WM_BEAUTIFY_FLAG=#wm#&amp;KSO_WM_TEMPLATE_CATEGORY=wpsdiag&amp;KSO_WM_TEMPLATE_INDEX=20176353&amp;KSO_WM_SLIDE_ITEM_CNT=4&amp;KSO_WM_DIAGRAM_GROUP_CODE=l1_1&amp;KSO_WM_UNIT_LINE_FILL_TYPE=1&amp;KSO_WM_UNIT_LINE_FORE_SCHEMECOLOR_INDEX=10&amp;KSO_WM_UNIT_LINE_BACK_SCHEMECOLOR_INDEX=0" style="position:absolute;visibility:visible;mso-wrap-style:square" from="76151,6317" to="81341,6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" strokecolor="#d5d5d5" strokeweight="2pt">
                    <v:stroke endarrow="oval" joinstyle="miter"/>
                  </v:line>
                </v:group>
                <v:shapetype id="_x0000_t202" coordsize="21600,21600" o:spt="202" path="m,l,21600r21600,l21600,xe">
                  <v:stroke joinstyle="miter"/>
                  <v:path gradientshapeok="t" o:connecttype="rect"/>
                </v:shapetype>
                <v:shape id="文本框 2" o:spid="_x0000_s1061" type="#_x0000_t202" alt="KSO_WM_UNIT_INDEX=1_1_1&amp;KSO_WM_UNIT_TYPE=l_h_a&amp;KSO_WM_UNIT_ID=wpsdiag20176353_4*l_h_a*1_1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style="position:absolute;left:11906;top:5777;width:1680;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46EA0512" w14:textId="77777777" w:rsidR="00B72A3B" w:rsidRDefault="007E11EF">
                        <w:pPr>
                          <w:pStyle w:val="a9"/>
                          <w:snapToGrid w:val="0"/>
                          <w:spacing w:before="156" w:beforeAutospacing="0" w:after="156" w:afterAutospacing="0" w:line="192" w:lineRule="auto"/>
                          <w:ind w:firstLine="360"/>
                          <w:jc w:val="center"/>
                          <w:rPr>
                            <w:rFonts w:ascii="黑体" w:eastAsia="黑体" w:hAnsi="黑体" w:hint="eastAsia"/>
                            <w:color w:val="3F3F3F"/>
                            <w:sz w:val="18"/>
                            <w:szCs w:val="18"/>
                          </w:rPr>
                        </w:pPr>
                        <w:r>
                          <w:rPr>
                            <w:rFonts w:ascii="黑体" w:eastAsia="黑体" w:hAnsi="黑体" w:hint="eastAsia"/>
                            <w:color w:val="3F3F3F"/>
                            <w:sz w:val="18"/>
                            <w:szCs w:val="18"/>
                          </w:rPr>
                          <w:t>文献调查法</w:t>
                        </w:r>
                      </w:p>
                    </w:txbxContent>
                  </v:textbox>
                </v:shape>
                <v:shape id="文本框 2" o:spid="_x0000_s1062" type="#_x0000_t202" alt="KSO_WM_UNIT_INDEX=1_2_1&amp;KSO_WM_UNIT_TYPE=l_h_a&amp;KSO_WM_UNIT_ID=wpsdiag20176353_4*l_h_a*1_2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style="position:absolute;left:13765;top:5761;width:158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6F902609" w14:textId="77777777" w:rsidR="00B72A3B" w:rsidRDefault="007E11EF">
                        <w:pPr>
                          <w:pStyle w:val="a9"/>
                          <w:snapToGrid w:val="0"/>
                          <w:spacing w:before="156" w:beforeAutospacing="0" w:after="156" w:afterAutospacing="0" w:line="192" w:lineRule="auto"/>
                          <w:ind w:firstLine="360"/>
                          <w:jc w:val="center"/>
                          <w:rPr>
                            <w:rFonts w:ascii="黑体" w:eastAsia="黑体" w:hAnsi="黑体" w:hint="eastAsia"/>
                            <w:color w:val="3F3F3F"/>
                            <w:sz w:val="18"/>
                            <w:szCs w:val="18"/>
                          </w:rPr>
                        </w:pPr>
                        <w:r>
                          <w:rPr>
                            <w:rFonts w:ascii="黑体" w:eastAsia="黑体" w:hAnsi="黑体" w:hint="eastAsia"/>
                            <w:color w:val="3F3F3F"/>
                            <w:sz w:val="18"/>
                            <w:szCs w:val="18"/>
                          </w:rPr>
                          <w:t>问卷调查法</w:t>
                        </w:r>
                      </w:p>
                    </w:txbxContent>
                  </v:textbox>
                </v:shape>
                <v:shape id="文本框 2" o:spid="_x0000_s1063" type="#_x0000_t202" alt="KSO_WM_UNIT_INDEX=1_3_1&amp;KSO_WM_UNIT_TYPE=l_h_a&amp;KSO_WM_UNIT_ID=wpsdiag20176353_4*l_h_a*1_3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style="position:absolute;left:15523;top:5771;width:1781;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6A073555" w14:textId="77777777" w:rsidR="00B72A3B" w:rsidRDefault="007E11EF">
                        <w:pPr>
                          <w:pStyle w:val="a9"/>
                          <w:snapToGrid w:val="0"/>
                          <w:spacing w:before="156" w:beforeAutospacing="0" w:after="156" w:afterAutospacing="0" w:line="192" w:lineRule="auto"/>
                          <w:ind w:firstLine="360"/>
                          <w:jc w:val="center"/>
                          <w:rPr>
                            <w:rFonts w:ascii="黑体" w:eastAsia="黑体" w:hAnsi="黑体" w:hint="eastAsia"/>
                            <w:color w:val="3F3F3F"/>
                            <w:sz w:val="18"/>
                            <w:szCs w:val="18"/>
                          </w:rPr>
                        </w:pPr>
                        <w:r>
                          <w:rPr>
                            <w:rFonts w:ascii="黑体" w:eastAsia="黑体" w:hAnsi="黑体" w:hint="eastAsia"/>
                            <w:color w:val="3F3F3F"/>
                            <w:sz w:val="18"/>
                            <w:szCs w:val="18"/>
                          </w:rPr>
                          <w:t>深度访谈法</w:t>
                        </w:r>
                      </w:p>
                    </w:txbxContent>
                  </v:textbox>
                </v:shape>
                <v:shape id="文本框 2" o:spid="_x0000_s1064" type="#_x0000_t202" alt="KSO_WM_UNIT_INDEX=1_4_1&amp;KSO_WM_UNIT_TYPE=l_h_a&amp;KSO_WM_UNIT_ID=wpsdiag20176353_4*l_h_a*1_4_1&amp;KSO_WM_UNIT_LAYERLEVEL=1_1_1&amp;KSO_WM_UNIT_HIGHLIGHT=0&amp;KSO_WM_UNIT_CLEAR=0&amp;KSO_WM_UNIT_COMPATIBLE=0&amp;KSO_WM_UNIT_PRESET_TEXT=标题&amp;KSO_WM_UNIT_VALUE=2&amp;KSO_WM_TAG_VERSION=1.0&amp;KSO_WM_BEAUTIFY_FLAG=#wm#&amp;KSO_WM_TEMPLATE_CATEGORY=wpsdiag&amp;KSO_WM_TEMPLATE_INDEX=20176353&amp;KSO_WM_SLIDE_ITEM_CNT=4&amp;KSO_WM_UNIT_TEXT_FILL_TYPE=1&amp;KSO_WM_UNIT_TEXT_FILL_FORE_SCHEMECOLOR_INDEX=2" style="position:absolute;left:17373;top:5801;width:1902;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5EF70331" w14:textId="77777777" w:rsidR="00B72A3B" w:rsidRDefault="007E11EF">
                        <w:pPr>
                          <w:pStyle w:val="a9"/>
                          <w:snapToGrid w:val="0"/>
                          <w:spacing w:before="156" w:beforeAutospacing="0" w:after="156" w:afterAutospacing="0" w:line="192" w:lineRule="auto"/>
                          <w:ind w:firstLine="360"/>
                          <w:jc w:val="center"/>
                          <w:rPr>
                            <w:rFonts w:ascii="黑体" w:eastAsia="黑体" w:hAnsi="黑体" w:hint="eastAsia"/>
                            <w:color w:val="3F3F3F"/>
                            <w:sz w:val="18"/>
                            <w:szCs w:val="18"/>
                          </w:rPr>
                        </w:pPr>
                        <w:r>
                          <w:rPr>
                            <w:rFonts w:ascii="黑体" w:eastAsia="黑体" w:hAnsi="黑体" w:hint="eastAsia"/>
                            <w:color w:val="3F3F3F"/>
                            <w:sz w:val="18"/>
                            <w:szCs w:val="18"/>
                          </w:rPr>
                          <w:t>实地考察法</w:t>
                        </w:r>
                      </w:p>
                    </w:txbxContent>
                  </v:textbox>
                </v:shape>
                <w10:wrap type="topAndBottom"/>
              </v:group>
            </w:pict>
          </mc:Fallback>
        </mc:AlternateContent>
      </w:r>
    </w:p>
    <w:p w14:paraId="090C5C43" w14:textId="77777777" w:rsidR="00B72A3B" w:rsidRDefault="007E11EF">
      <w:pPr>
        <w:pStyle w:val="a3"/>
        <w:spacing w:before="156" w:after="156"/>
        <w:ind w:firstLine="400"/>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1</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Pr>
          <w:rFonts w:hint="eastAsia"/>
        </w:rPr>
        <w:t>6</w:t>
      </w:r>
      <w:r>
        <w:rPr>
          <w:rFonts w:hint="eastAsia"/>
        </w:rPr>
        <w:fldChar w:fldCharType="end"/>
      </w:r>
      <w:bookmarkStart w:id="74" w:name="_Toc1244966533"/>
      <w:r>
        <w:rPr>
          <w:rFonts w:hint="eastAsia"/>
        </w:rPr>
        <w:t>研究方法图</w:t>
      </w:r>
      <w:bookmarkEnd w:id="74"/>
    </w:p>
    <w:p w14:paraId="3A3C2E76"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rPr>
        <w:t>1</w:t>
      </w:r>
      <w:r>
        <w:rPr>
          <w:rFonts w:ascii="Times New Roman Regular" w:eastAsia="宋体" w:hAnsi="Times New Roman Regular" w:cs="Times New Roman Regular"/>
        </w:rPr>
        <w:t>）文献调查法</w:t>
      </w:r>
    </w:p>
    <w:p w14:paraId="31CF4095"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研究还查阅了大量的文献资料，通过系统收集、整理和分析国内外关于公共服务一体化及群众满意度与需求偏好的研究文献，提炼出关键理论、模式与案例，为本研究的理论框架、研究设计与实证分析提供坚实的理论支撑和参考依据。</w:t>
      </w:r>
    </w:p>
    <w:p w14:paraId="76ED5431"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w:t>
      </w:r>
      <w:r>
        <w:rPr>
          <w:rFonts w:ascii="Times New Roman Regular" w:eastAsia="宋体" w:hAnsi="Times New Roman Regular" w:cs="Times New Roman Regular"/>
        </w:rPr>
        <w:t>问卷调查法</w:t>
      </w:r>
    </w:p>
    <w:p w14:paraId="09C3C14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问卷调查法是一种能直接提供给研究者详实信息的调查方法，并借助统计学和计算机，将这些信息从定性向定量转化，来剖析问卷背后的真实情况。</w:t>
      </w:r>
      <w:r>
        <w:rPr>
          <w:rFonts w:ascii="Times New Roman Regular" w:eastAsia="宋体" w:hAnsi="Times New Roman Regular" w:cs="Times New Roman Regular" w:hint="eastAsia"/>
        </w:rPr>
        <w:t>本研究</w:t>
      </w:r>
      <w:r>
        <w:rPr>
          <w:rFonts w:ascii="Times New Roman Regular" w:eastAsia="宋体" w:hAnsi="Times New Roman Regular" w:cs="Times New Roman Regular"/>
        </w:rPr>
        <w:t>设计标准化问卷，通过线上线下多渠道向民众发放，收集他们对全域公共服务一体化的满意度评价及需求偏好。</w:t>
      </w:r>
      <w:r>
        <w:rPr>
          <w:rFonts w:ascii="Times New Roman Regular" w:eastAsia="宋体" w:hAnsi="Times New Roman Regular" w:cs="Times New Roman Regular" w:hint="eastAsia"/>
        </w:rPr>
        <w:t>问卷将在每个县区内发放</w:t>
      </w:r>
      <w:r>
        <w:rPr>
          <w:rFonts w:ascii="Times New Roman Regular" w:eastAsia="宋体" w:hAnsi="Times New Roman Regular" w:cs="Times New Roman Regular" w:hint="eastAsia"/>
        </w:rPr>
        <w:t>30-50</w:t>
      </w:r>
      <w:r>
        <w:rPr>
          <w:rFonts w:ascii="Times New Roman Regular" w:eastAsia="宋体" w:hAnsi="Times New Roman Regular" w:cs="Times New Roman Regular" w:hint="eastAsia"/>
        </w:rPr>
        <w:t>份，</w:t>
      </w:r>
      <w:r>
        <w:rPr>
          <w:rFonts w:ascii="Times New Roman Regular" w:eastAsia="宋体" w:hAnsi="Times New Roman Regular" w:cs="Times New Roman Regular"/>
        </w:rPr>
        <w:t>问卷</w:t>
      </w:r>
      <w:r>
        <w:rPr>
          <w:rFonts w:ascii="Times New Roman Regular" w:eastAsia="宋体" w:hAnsi="Times New Roman Regular" w:cs="Times New Roman Regular" w:hint="eastAsia"/>
        </w:rPr>
        <w:t>内容</w:t>
      </w:r>
      <w:r>
        <w:rPr>
          <w:rFonts w:ascii="Times New Roman Regular" w:eastAsia="宋体" w:hAnsi="Times New Roman Regular" w:cs="Times New Roman Regular"/>
        </w:rPr>
        <w:t>将覆盖教育、医疗、交通、文化等多个公共服务领域，确保</w:t>
      </w:r>
      <w:r>
        <w:rPr>
          <w:rFonts w:ascii="Times New Roman Regular" w:eastAsia="宋体" w:hAnsi="Times New Roman Regular" w:cs="Times New Roman Regular" w:hint="eastAsia"/>
        </w:rPr>
        <w:t>样本数据的</w:t>
      </w:r>
      <w:r>
        <w:rPr>
          <w:rFonts w:ascii="Times New Roman Regular" w:eastAsia="宋体" w:hAnsi="Times New Roman Regular" w:cs="Times New Roman Regular"/>
        </w:rPr>
        <w:t>全面性和准确性</w:t>
      </w:r>
      <w:r>
        <w:rPr>
          <w:rFonts w:ascii="Times New Roman Regular" w:eastAsia="宋体" w:hAnsi="Times New Roman Regular" w:cs="Times New Roman Regular" w:hint="eastAsia"/>
        </w:rPr>
        <w:t>，并从中提炼出部分因子进行分析，进行探索和研究。</w:t>
      </w:r>
    </w:p>
    <w:p w14:paraId="35D9B25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w:t>
      </w:r>
      <w:r>
        <w:rPr>
          <w:rFonts w:ascii="Times New Roman Regular" w:eastAsia="宋体" w:hAnsi="Times New Roman Regular" w:cs="Times New Roman Regular"/>
        </w:rPr>
        <w:t>深度访谈法</w:t>
      </w:r>
    </w:p>
    <w:p w14:paraId="7B9C1B6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听取当地政府相关机关部门的工作总结和相关满意度调查报告，</w:t>
      </w:r>
      <w:r>
        <w:rPr>
          <w:rFonts w:ascii="Times New Roman Regular" w:eastAsia="宋体" w:hAnsi="Times New Roman Regular" w:cs="Times New Roman Regular"/>
        </w:rPr>
        <w:t>选取具有代表性的民众群体，如老年人、残疾人、低收入家庭等，进行</w:t>
      </w:r>
      <w:r>
        <w:rPr>
          <w:rFonts w:ascii="Times New Roman Regular" w:eastAsia="宋体" w:hAnsi="Times New Roman Regular" w:cs="Times New Roman Regular" w:hint="eastAsia"/>
        </w:rPr>
        <w:t>深度</w:t>
      </w:r>
      <w:r>
        <w:rPr>
          <w:rFonts w:ascii="Times New Roman Regular" w:eastAsia="宋体" w:hAnsi="Times New Roman Regular" w:cs="Times New Roman Regular"/>
        </w:rPr>
        <w:t>访谈，深入了解他们对公共服务的实际需求和感受，以及改进建议。</w:t>
      </w:r>
    </w:p>
    <w:p w14:paraId="2ED54B04" w14:textId="77777777" w:rsidR="00B72A3B" w:rsidRDefault="00B72A3B">
      <w:pPr>
        <w:spacing w:before="156" w:after="156"/>
        <w:ind w:firstLineChars="0" w:firstLine="0"/>
        <w:rPr>
          <w:rFonts w:ascii="Times New Roman Regular" w:eastAsia="宋体" w:hAnsi="Times New Roman Regular" w:cs="Times New Roman Regular"/>
        </w:rPr>
      </w:pPr>
    </w:p>
    <w:p w14:paraId="47AB9C43"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w:t>
      </w:r>
      <w:r>
        <w:rPr>
          <w:rFonts w:ascii="Times New Roman Regular" w:eastAsia="宋体" w:hAnsi="Times New Roman Regular" w:cs="Times New Roman Regular" w:hint="eastAsia"/>
        </w:rPr>
        <w:t>4</w:t>
      </w:r>
      <w:r>
        <w:rPr>
          <w:rFonts w:ascii="Times New Roman Regular" w:eastAsia="宋体" w:hAnsi="Times New Roman Regular" w:cs="Times New Roman Regular" w:hint="eastAsia"/>
        </w:rPr>
        <w:t>）</w:t>
      </w:r>
      <w:r>
        <w:rPr>
          <w:rFonts w:ascii="Times New Roman Regular" w:eastAsia="宋体" w:hAnsi="Times New Roman Regular" w:cs="Times New Roman Regular"/>
        </w:rPr>
        <w:t>实地</w:t>
      </w:r>
      <w:r>
        <w:rPr>
          <w:rFonts w:ascii="Times New Roman Regular" w:eastAsia="宋体" w:hAnsi="Times New Roman Regular" w:cs="Times New Roman Regular" w:hint="eastAsia"/>
        </w:rPr>
        <w:t>考察</w:t>
      </w:r>
      <w:r>
        <w:rPr>
          <w:rFonts w:ascii="Times New Roman Regular" w:eastAsia="宋体" w:hAnsi="Times New Roman Regular" w:cs="Times New Roman Regular"/>
        </w:rPr>
        <w:t>法</w:t>
      </w:r>
    </w:p>
    <w:p w14:paraId="1D969EF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为了更好的获得较为准确的数据，本小组还采用实地发放问卷的方式，在浙江省</w:t>
      </w:r>
      <w:r>
        <w:rPr>
          <w:rFonts w:ascii="Times New Roman Regular" w:eastAsia="宋体" w:hAnsi="Times New Roman Regular" w:cs="Times New Roman Regular" w:hint="eastAsia"/>
        </w:rPr>
        <w:t>34</w:t>
      </w:r>
      <w:r>
        <w:rPr>
          <w:rFonts w:ascii="Times New Roman Regular" w:eastAsia="宋体" w:hAnsi="Times New Roman Regular" w:cs="Times New Roman Regular" w:hint="eastAsia"/>
        </w:rPr>
        <w:t>个县市区进行线下访谈，再与其他问卷进行整合。</w:t>
      </w:r>
      <w:r>
        <w:rPr>
          <w:rFonts w:ascii="Times New Roman Regular" w:eastAsia="宋体" w:hAnsi="Times New Roman Regular" w:cs="Times New Roman Regular"/>
        </w:rPr>
        <w:t>组织调查团队深入社区、学校、医院等公共服务场所，实地观察服务流程、设施状况及民众使用情况，记录第一手资料，为分析服务短板和改进方向提供实证支持</w:t>
      </w:r>
      <w:r>
        <w:rPr>
          <w:rFonts w:ascii="Times New Roman Regular" w:eastAsia="宋体" w:hAnsi="Times New Roman Regular" w:cs="Times New Roman Regular" w:hint="eastAsia"/>
        </w:rPr>
        <w:t>。</w:t>
      </w:r>
    </w:p>
    <w:p w14:paraId="365C4CE8" w14:textId="77777777" w:rsidR="00B72A3B" w:rsidRDefault="00B72A3B">
      <w:pPr>
        <w:spacing w:before="156" w:after="156"/>
        <w:ind w:firstLineChars="0" w:firstLine="0"/>
      </w:pPr>
    </w:p>
    <w:p w14:paraId="0DFF3374" w14:textId="77777777" w:rsidR="00B72A3B" w:rsidRDefault="00B72A3B">
      <w:pPr>
        <w:spacing w:before="156" w:after="156"/>
        <w:ind w:firstLineChars="0" w:firstLine="0"/>
      </w:pPr>
    </w:p>
    <w:p w14:paraId="1265B472" w14:textId="77777777" w:rsidR="00B72A3B" w:rsidRDefault="00B72A3B">
      <w:pPr>
        <w:spacing w:before="156" w:after="156"/>
        <w:ind w:firstLineChars="0" w:firstLine="0"/>
      </w:pPr>
    </w:p>
    <w:p w14:paraId="62C841F1" w14:textId="77777777" w:rsidR="00B72A3B" w:rsidRDefault="007E11EF">
      <w:pPr>
        <w:pStyle w:val="3"/>
        <w:numPr>
          <w:ilvl w:val="2"/>
          <w:numId w:val="0"/>
        </w:numPr>
        <w:spacing w:line="240" w:lineRule="auto"/>
      </w:pPr>
      <w:bookmarkStart w:id="75" w:name="_Toc684964934"/>
      <w:bookmarkStart w:id="76" w:name="_Toc1877082823"/>
      <w:r>
        <w:rPr>
          <w:rFonts w:hint="eastAsia"/>
        </w:rPr>
        <w:lastRenderedPageBreak/>
        <w:t xml:space="preserve">1.3.2 </w:t>
      </w:r>
      <w:commentRangeStart w:id="77"/>
      <w:r>
        <w:rPr>
          <w:rFonts w:hint="eastAsia"/>
        </w:rPr>
        <w:t>研究思路</w:t>
      </w:r>
      <w:bookmarkEnd w:id="75"/>
      <w:bookmarkEnd w:id="76"/>
      <w:commentRangeEnd w:id="77"/>
      <w:r w:rsidR="00651741">
        <w:rPr>
          <w:rStyle w:val="af0"/>
          <w:rFonts w:asciiTheme="minorHAnsi" w:eastAsiaTheme="minorEastAsia" w:hAnsiTheme="minorHAnsi"/>
          <w:b w:val="0"/>
        </w:rPr>
        <w:commentReference w:id="77"/>
      </w:r>
    </w:p>
    <w:p w14:paraId="3796B429" w14:textId="77777777" w:rsidR="00B72A3B" w:rsidRDefault="007E11EF">
      <w:pPr>
        <w:spacing w:before="156" w:after="156"/>
        <w:ind w:firstLineChars="0" w:firstLine="0"/>
      </w:pPr>
      <w:r>
        <w:rPr>
          <w:rFonts w:hint="eastAsia"/>
          <w:noProof/>
        </w:rPr>
        <w:lastRenderedPageBreak/>
        <w:drawing>
          <wp:anchor distT="0" distB="0" distL="114300" distR="114300" simplePos="0" relativeHeight="251677696" behindDoc="0" locked="0" layoutInCell="1" allowOverlap="1" wp14:anchorId="5E943E50" wp14:editId="78275DB9">
            <wp:simplePos x="0" y="0"/>
            <wp:positionH relativeFrom="column">
              <wp:posOffset>-201930</wp:posOffset>
            </wp:positionH>
            <wp:positionV relativeFrom="page">
              <wp:posOffset>1709420</wp:posOffset>
            </wp:positionV>
            <wp:extent cx="5678170" cy="7908925"/>
            <wp:effectExtent l="0" t="0" r="11430" b="15875"/>
            <wp:wrapTopAndBottom/>
            <wp:docPr id="79" name="图片 79" descr="思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思维"/>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678170" cy="7908925"/>
                    </a:xfrm>
                    <a:prstGeom prst="rect">
                      <a:avLst/>
                    </a:prstGeom>
                  </pic:spPr>
                </pic:pic>
              </a:graphicData>
            </a:graphic>
          </wp:anchor>
        </w:drawing>
      </w:r>
    </w:p>
    <w:p w14:paraId="2B8A5B2B" w14:textId="77777777" w:rsidR="00B72A3B" w:rsidRDefault="007E11EF">
      <w:pPr>
        <w:pStyle w:val="2"/>
        <w:numPr>
          <w:ilvl w:val="1"/>
          <w:numId w:val="0"/>
        </w:numPr>
        <w:spacing w:line="240" w:lineRule="auto"/>
      </w:pPr>
      <w:bookmarkStart w:id="78" w:name="_Toc1693297818"/>
      <w:bookmarkStart w:id="79" w:name="_Toc1596231731"/>
      <w:r>
        <w:lastRenderedPageBreak/>
        <w:t>1.</w:t>
      </w:r>
      <w:r>
        <w:rPr>
          <w:rFonts w:hint="eastAsia"/>
        </w:rPr>
        <w:t>4</w:t>
      </w:r>
      <w:r>
        <w:t>创新点分析</w:t>
      </w:r>
      <w:bookmarkEnd w:id="78"/>
      <w:bookmarkEnd w:id="79"/>
    </w:p>
    <w:p w14:paraId="75D84507" w14:textId="77777777" w:rsidR="00B72A3B" w:rsidRDefault="007E11EF">
      <w:pPr>
        <w:pStyle w:val="3"/>
        <w:numPr>
          <w:ilvl w:val="2"/>
          <w:numId w:val="0"/>
        </w:numPr>
        <w:spacing w:line="240" w:lineRule="auto"/>
      </w:pPr>
      <w:bookmarkStart w:id="80" w:name="_Toc1500984593"/>
      <w:bookmarkStart w:id="81" w:name="_Toc803137082"/>
      <w:r>
        <w:rPr>
          <w:rFonts w:hint="eastAsia"/>
        </w:rPr>
        <w:t>1.4.1</w:t>
      </w:r>
      <w:r>
        <w:rPr>
          <w:rFonts w:hint="eastAsia"/>
        </w:rPr>
        <w:t>研究视角创新</w:t>
      </w:r>
      <w:bookmarkEnd w:id="80"/>
      <w:bookmarkEnd w:id="81"/>
    </w:p>
    <w:p w14:paraId="04DD178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相较于公共服务均等化，全域公共服务一体化在我国提出时间较短，还有待进一步深入研究。就当前来看，我国学者对全域公共服务一体化的研究还较少，相关的文献也少之又少，而且也还没有一套完整的全域公共公共服务一体化体系研究框架。本文立足浙江</w:t>
      </w:r>
      <w:r w:rsidRPr="007A61BE">
        <w:rPr>
          <w:rFonts w:ascii="Times New Roman Regular" w:eastAsia="宋体" w:hAnsi="Times New Roman Regular" w:cs="Times New Roman Regular" w:hint="eastAsia"/>
          <w:highlight w:val="yellow"/>
          <w:rPrChange w:id="82" w:author="User" w:date="2024-09-01T20:53:00Z">
            <w:rPr>
              <w:rFonts w:ascii="Times New Roman Regular" w:eastAsia="宋体" w:hAnsi="Times New Roman Regular" w:cs="Times New Roman Regular" w:hint="eastAsia"/>
            </w:rPr>
          </w:rPrChange>
        </w:rPr>
        <w:t>省</w:t>
      </w:r>
      <w:commentRangeStart w:id="83"/>
      <w:r w:rsidRPr="007A61BE">
        <w:rPr>
          <w:rFonts w:ascii="Times New Roman Regular" w:eastAsia="宋体" w:hAnsi="Times New Roman Regular" w:cs="Times New Roman Regular" w:hint="eastAsia"/>
          <w:highlight w:val="yellow"/>
          <w:rPrChange w:id="84" w:author="User" w:date="2024-09-01T20:53:00Z">
            <w:rPr>
              <w:rFonts w:ascii="Times New Roman Regular" w:eastAsia="宋体" w:hAnsi="Times New Roman Regular" w:cs="Times New Roman Regular" w:hint="eastAsia"/>
            </w:rPr>
          </w:rPrChange>
        </w:rPr>
        <w:t>24</w:t>
      </w:r>
      <w:commentRangeEnd w:id="83"/>
      <w:r w:rsidR="00017833" w:rsidRPr="007A61BE">
        <w:rPr>
          <w:rStyle w:val="af0"/>
          <w:highlight w:val="yellow"/>
          <w:rPrChange w:id="85" w:author="User" w:date="2024-09-01T20:53:00Z">
            <w:rPr>
              <w:rStyle w:val="af0"/>
            </w:rPr>
          </w:rPrChange>
        </w:rPr>
        <w:commentReference w:id="83"/>
      </w:r>
      <w:proofErr w:type="gramStart"/>
      <w:r w:rsidRPr="007A61BE">
        <w:rPr>
          <w:rFonts w:ascii="Times New Roman Regular" w:eastAsia="宋体" w:hAnsi="Times New Roman Regular" w:cs="Times New Roman Regular" w:hint="eastAsia"/>
          <w:highlight w:val="yellow"/>
          <w:rPrChange w:id="86" w:author="User" w:date="2024-09-01T20:53:00Z">
            <w:rPr>
              <w:rFonts w:ascii="Times New Roman Regular" w:eastAsia="宋体" w:hAnsi="Times New Roman Regular" w:cs="Times New Roman Regular" w:hint="eastAsia"/>
            </w:rPr>
          </w:rPrChange>
        </w:rPr>
        <w:t>个</w:t>
      </w:r>
      <w:proofErr w:type="gramEnd"/>
      <w:r w:rsidRPr="007A61BE">
        <w:rPr>
          <w:rFonts w:ascii="Times New Roman Regular" w:eastAsia="宋体" w:hAnsi="Times New Roman Regular" w:cs="Times New Roman Regular" w:hint="eastAsia"/>
          <w:highlight w:val="yellow"/>
          <w:rPrChange w:id="87" w:author="User" w:date="2024-09-01T20:53:00Z">
            <w:rPr>
              <w:rFonts w:ascii="Times New Roman Regular" w:eastAsia="宋体" w:hAnsi="Times New Roman Regular" w:cs="Times New Roman Regular" w:hint="eastAsia"/>
            </w:rPr>
          </w:rPrChange>
        </w:rPr>
        <w:t>县市区</w:t>
      </w:r>
      <w:r>
        <w:rPr>
          <w:rFonts w:ascii="Times New Roman Regular" w:eastAsia="宋体" w:hAnsi="Times New Roman Regular" w:cs="Times New Roman Regular" w:hint="eastAsia"/>
        </w:rPr>
        <w:t>全域公共服务一体化发展现状，结合当下时代背景，重点研究公共服务一体化的影响因素及发展道路。对浙江省</w:t>
      </w:r>
      <w:r>
        <w:rPr>
          <w:rFonts w:ascii="Times New Roman Regular" w:eastAsia="宋体" w:hAnsi="Times New Roman Regular" w:cs="Times New Roman Regular" w:hint="eastAsia"/>
        </w:rPr>
        <w:t>24</w:t>
      </w:r>
      <w:r>
        <w:rPr>
          <w:rFonts w:ascii="Times New Roman Regular" w:eastAsia="宋体" w:hAnsi="Times New Roman Regular" w:cs="Times New Roman Regular" w:hint="eastAsia"/>
        </w:rPr>
        <w:t>个县市区全域公共服务一体化群众满意度与需求偏好进行深入调查，对调查数据进行具体分析得出当前全域公共服务一体化在开展及推广过程中的瓶颈所在，对其后续发展有现实意义。</w:t>
      </w:r>
    </w:p>
    <w:p w14:paraId="30DC64CB" w14:textId="77777777" w:rsidR="00B72A3B" w:rsidRDefault="007E11EF">
      <w:pPr>
        <w:pStyle w:val="3"/>
        <w:numPr>
          <w:ilvl w:val="2"/>
          <w:numId w:val="0"/>
        </w:numPr>
        <w:spacing w:line="240" w:lineRule="auto"/>
      </w:pPr>
      <w:bookmarkStart w:id="88" w:name="_Toc1390215779"/>
      <w:bookmarkStart w:id="89" w:name="_Toc557653242"/>
      <w:r>
        <w:rPr>
          <w:rFonts w:hint="eastAsia"/>
        </w:rPr>
        <w:t>1.4.2</w:t>
      </w:r>
      <w:r>
        <w:rPr>
          <w:rFonts w:hint="eastAsia"/>
        </w:rPr>
        <w:t>研究内容创新</w:t>
      </w:r>
      <w:bookmarkEnd w:id="88"/>
      <w:bookmarkEnd w:id="89"/>
    </w:p>
    <w:p w14:paraId="121395EB" w14:textId="77777777" w:rsidR="00B72A3B" w:rsidRDefault="007E11EF">
      <w:pPr>
        <w:spacing w:before="156" w:after="156"/>
        <w:ind w:firstLine="480"/>
        <w:rPr>
          <w:rFonts w:ascii="Times New Roman Regular" w:eastAsia="宋体" w:hAnsi="Times New Roman Regular" w:cs="Times New Roman Regular"/>
        </w:rPr>
      </w:pPr>
      <w:r>
        <w:rPr>
          <w:rFonts w:ascii="Arial" w:eastAsia="黑体" w:hAnsi="Arial"/>
          <w:noProof/>
        </w:rPr>
        <w:drawing>
          <wp:anchor distT="0" distB="0" distL="114300" distR="114300" simplePos="0" relativeHeight="251681792" behindDoc="0" locked="0" layoutInCell="1" allowOverlap="1" wp14:anchorId="19437A2B" wp14:editId="4CB2961E">
            <wp:simplePos x="0" y="0"/>
            <wp:positionH relativeFrom="column">
              <wp:posOffset>1283970</wp:posOffset>
            </wp:positionH>
            <wp:positionV relativeFrom="paragraph">
              <wp:posOffset>1920240</wp:posOffset>
            </wp:positionV>
            <wp:extent cx="2707005" cy="2671445"/>
            <wp:effectExtent l="0" t="0" r="0" b="0"/>
            <wp:wrapTopAndBottom/>
            <wp:docPr id="78" name="图片 78" descr="会员营销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会员营销流程图"/>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707005" cy="2671445"/>
                    </a:xfrm>
                    <a:prstGeom prst="rect">
                      <a:avLst/>
                    </a:prstGeom>
                  </pic:spPr>
                </pic:pic>
              </a:graphicData>
            </a:graphic>
          </wp:anchor>
        </w:drawing>
      </w:r>
      <w:r>
        <w:rPr>
          <w:rFonts w:ascii="Times New Roman Regular" w:eastAsia="宋体" w:hAnsi="Times New Roman Regular" w:cs="Times New Roman Regular" w:hint="eastAsia"/>
        </w:rPr>
        <w:t>目前对浙江省内公共服务一体化研究，都仅从局部视角进行分析，未从全省整体视角进行研究。本文数据来源于浙江省</w:t>
      </w:r>
      <w:r>
        <w:rPr>
          <w:rFonts w:ascii="Times New Roman Regular" w:eastAsia="宋体" w:hAnsi="Times New Roman Regular" w:cs="Times New Roman Regular" w:hint="eastAsia"/>
        </w:rPr>
        <w:t>24</w:t>
      </w:r>
      <w:r>
        <w:rPr>
          <w:rFonts w:ascii="Times New Roman Regular" w:eastAsia="宋体" w:hAnsi="Times New Roman Regular" w:cs="Times New Roman Regular" w:hint="eastAsia"/>
        </w:rPr>
        <w:t>个县市区，其中又细分为试点地区与非试点地区，涵盖发达地区与落后地区，包括山区海岛平原地带，从而提出浙江省全域公共服务体化理论框架，这本身就是一个理论创新过程。其从一体化发展源动力、推进机制、协同治理以及实践路径等层面，提出了针对“一体化发展的推进策略，体现了研究内容的创新。</w:t>
      </w:r>
    </w:p>
    <w:p w14:paraId="146B0781" w14:textId="77777777" w:rsidR="00B72A3B" w:rsidRDefault="007E11EF">
      <w:pPr>
        <w:pStyle w:val="a3"/>
        <w:spacing w:before="156" w:after="156"/>
        <w:ind w:firstLineChars="0" w:firstLine="0"/>
      </w:pPr>
      <w:r>
        <w:lastRenderedPageBreak/>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Start w:id="90" w:name="_Toc135476549"/>
      <w:r>
        <w:rPr>
          <w:rFonts w:hint="eastAsia"/>
        </w:rPr>
        <w:t>数据来源图</w:t>
      </w:r>
      <w:bookmarkEnd w:id="90"/>
    </w:p>
    <w:p w14:paraId="690B9D01" w14:textId="77777777" w:rsidR="00B72A3B" w:rsidRDefault="007E11EF">
      <w:pPr>
        <w:pStyle w:val="3"/>
        <w:numPr>
          <w:ilvl w:val="2"/>
          <w:numId w:val="0"/>
        </w:numPr>
        <w:spacing w:line="240" w:lineRule="auto"/>
      </w:pPr>
      <w:bookmarkStart w:id="91" w:name="_Toc859402786"/>
      <w:bookmarkStart w:id="92" w:name="_Toc734518293"/>
      <w:r>
        <w:rPr>
          <w:rFonts w:hint="eastAsia"/>
        </w:rPr>
        <w:t>1.4.3</w:t>
      </w:r>
      <w:r>
        <w:rPr>
          <w:rFonts w:hint="eastAsia"/>
        </w:rPr>
        <w:t>研究建议创新</w:t>
      </w:r>
      <w:bookmarkEnd w:id="91"/>
      <w:bookmarkEnd w:id="92"/>
    </w:p>
    <w:p w14:paraId="7D93119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本文深度结合所学专业特色，通过实地调研发现浙江省</w:t>
      </w:r>
      <w:r>
        <w:rPr>
          <w:rFonts w:ascii="Times New Roman Regular" w:eastAsia="宋体" w:hAnsi="Times New Roman Regular" w:cs="Times New Roman Regular" w:hint="eastAsia"/>
        </w:rPr>
        <w:t>27</w:t>
      </w:r>
      <w:r>
        <w:rPr>
          <w:rFonts w:ascii="Times New Roman Regular" w:eastAsia="宋体" w:hAnsi="Times New Roman Regular" w:cs="Times New Roman Regular" w:hint="eastAsia"/>
        </w:rPr>
        <w:t>个县市区的公共服务一体化成果，</w:t>
      </w:r>
      <w:r>
        <w:rPr>
          <w:rFonts w:ascii="Times New Roman Regular" w:eastAsia="宋体" w:hAnsi="Times New Roman Regular" w:cs="Times New Roman Regular"/>
        </w:rPr>
        <w:t>从科学发展观、共同富裕等思想出发，论述公共服务一体化的意义、作用，从多个角度为</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公共服务一体化建立理论基础，并在此基础上提出相关对策建议。</w:t>
      </w:r>
      <w:r>
        <w:rPr>
          <w:rFonts w:ascii="Times New Roman Regular" w:eastAsia="宋体" w:hAnsi="Times New Roman Regular" w:cs="Times New Roman Regular" w:hint="eastAsia"/>
        </w:rPr>
        <w:t>且</w:t>
      </w:r>
      <w:r>
        <w:rPr>
          <w:rFonts w:ascii="Times New Roman Regular" w:eastAsia="宋体" w:hAnsi="Times New Roman Regular" w:cs="Times New Roman Regular"/>
        </w:rPr>
        <w:t>在调查建议完善过程中，提升团队成员专业学习成果转化，同时优化</w:t>
      </w:r>
      <w:r>
        <w:rPr>
          <w:rFonts w:ascii="Times New Roman Regular" w:eastAsia="宋体" w:hAnsi="Times New Roman Regular" w:cs="Times New Roman Regular" w:hint="eastAsia"/>
        </w:rPr>
        <w:t>浙江省全域公共服务一体化</w:t>
      </w:r>
      <w:r>
        <w:rPr>
          <w:rFonts w:ascii="Times New Roman Regular" w:eastAsia="宋体" w:hAnsi="Times New Roman Regular" w:cs="Times New Roman Regular"/>
        </w:rPr>
        <w:t>相关影响因素，为</w:t>
      </w:r>
      <w:r>
        <w:rPr>
          <w:rFonts w:ascii="Times New Roman Regular" w:eastAsia="宋体" w:hAnsi="Times New Roman Regular" w:cs="Times New Roman Regular" w:hint="eastAsia"/>
        </w:rPr>
        <w:t>浙江省公共服务一体化发展</w:t>
      </w:r>
      <w:r>
        <w:rPr>
          <w:rFonts w:ascii="Times New Roman Regular" w:eastAsia="宋体" w:hAnsi="Times New Roman Regular" w:cs="Times New Roman Regular"/>
        </w:rPr>
        <w:t>提供理论价值</w:t>
      </w:r>
      <w:r>
        <w:rPr>
          <w:rFonts w:ascii="Times New Roman Regular" w:eastAsia="宋体" w:hAnsi="Times New Roman Regular" w:cs="Times New Roman Regular" w:hint="eastAsia"/>
        </w:rPr>
        <w:t>，并为其他地区的发展提供可借鉴可复制的浙江样板</w:t>
      </w:r>
      <w:r>
        <w:rPr>
          <w:rFonts w:ascii="Times New Roman Regular" w:eastAsia="宋体" w:hAnsi="Times New Roman Regular" w:cs="Times New Roman Regular"/>
        </w:rPr>
        <w:t>。</w:t>
      </w:r>
    </w:p>
    <w:p w14:paraId="0E16D315" w14:textId="77777777" w:rsidR="00B72A3B" w:rsidRDefault="007E11EF">
      <w:pPr>
        <w:pStyle w:val="a3"/>
        <w:spacing w:before="156" w:after="156"/>
        <w:ind w:firstLine="400"/>
      </w:pPr>
      <w:r>
        <w:rPr>
          <w:noProof/>
        </w:rPr>
        <w:drawing>
          <wp:anchor distT="0" distB="0" distL="114300" distR="114300" simplePos="0" relativeHeight="251682816" behindDoc="0" locked="0" layoutInCell="1" allowOverlap="1" wp14:anchorId="7A35D636" wp14:editId="7E67C33C">
            <wp:simplePos x="0" y="0"/>
            <wp:positionH relativeFrom="column">
              <wp:posOffset>486410</wp:posOffset>
            </wp:positionH>
            <wp:positionV relativeFrom="paragraph">
              <wp:posOffset>167005</wp:posOffset>
            </wp:positionV>
            <wp:extent cx="4274185" cy="2496820"/>
            <wp:effectExtent l="0" t="0" r="0" b="17780"/>
            <wp:wrapTopAndBottom/>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t>图</w:t>
      </w:r>
      <w:r>
        <w:t xml:space="preserve"> </w:t>
      </w:r>
      <w:fldSimple w:instr=" STYLEREF 1 \s ">
        <w:r>
          <w:t>1</w:t>
        </w:r>
      </w:fldSimple>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Start w:id="93" w:name="_Toc1290056306"/>
      <w:r>
        <w:rPr>
          <w:rFonts w:hint="eastAsia"/>
        </w:rPr>
        <w:t>创新点分析图</w:t>
      </w:r>
      <w:bookmarkEnd w:id="93"/>
    </w:p>
    <w:p w14:paraId="1CAC7E9C" w14:textId="77777777" w:rsidR="00B72A3B" w:rsidRDefault="007E11EF">
      <w:pPr>
        <w:spacing w:before="156" w:after="156"/>
        <w:ind w:firstLine="482"/>
        <w:rPr>
          <w:b/>
        </w:rPr>
      </w:pPr>
      <w:r>
        <w:rPr>
          <w:rFonts w:hint="eastAsia"/>
          <w:b/>
        </w:rPr>
        <w:br w:type="page"/>
      </w:r>
    </w:p>
    <w:p w14:paraId="2081E012" w14:textId="77777777" w:rsidR="00B72A3B" w:rsidRDefault="007E11EF">
      <w:pPr>
        <w:pStyle w:val="1"/>
      </w:pPr>
      <w:bookmarkStart w:id="94" w:name="_Toc7614580"/>
      <w:bookmarkStart w:id="95" w:name="_Toc1312947495"/>
      <w:r>
        <w:lastRenderedPageBreak/>
        <w:t>文献综述</w:t>
      </w:r>
      <w:bookmarkEnd w:id="94"/>
      <w:bookmarkEnd w:id="95"/>
    </w:p>
    <w:p w14:paraId="317DCB43" w14:textId="77777777" w:rsidR="00B72A3B" w:rsidRDefault="007E11EF">
      <w:pPr>
        <w:pStyle w:val="2"/>
        <w:numPr>
          <w:ilvl w:val="1"/>
          <w:numId w:val="0"/>
        </w:numPr>
        <w:spacing w:line="240" w:lineRule="auto"/>
      </w:pPr>
      <w:bookmarkStart w:id="96" w:name="_Toc1276710887"/>
      <w:bookmarkStart w:id="97" w:name="_Toc1314075540"/>
      <w:r>
        <w:rPr>
          <w:rFonts w:hint="eastAsia"/>
        </w:rPr>
        <w:t>2.1</w:t>
      </w:r>
      <w:r>
        <w:rPr>
          <w:rFonts w:hint="eastAsia"/>
        </w:rPr>
        <w:t>相关概念界定</w:t>
      </w:r>
      <w:bookmarkEnd w:id="96"/>
      <w:bookmarkEnd w:id="97"/>
    </w:p>
    <w:p w14:paraId="41EB9013" w14:textId="77777777" w:rsidR="00B72A3B" w:rsidRDefault="007E11EF">
      <w:pPr>
        <w:pStyle w:val="3"/>
        <w:numPr>
          <w:ilvl w:val="2"/>
          <w:numId w:val="0"/>
        </w:numPr>
        <w:spacing w:line="240" w:lineRule="auto"/>
      </w:pPr>
      <w:bookmarkStart w:id="98" w:name="_Toc23276985"/>
      <w:bookmarkStart w:id="99" w:name="_Toc945775032"/>
      <w:r>
        <w:rPr>
          <w:rFonts w:hint="eastAsia"/>
        </w:rPr>
        <w:t>2.1.1</w:t>
      </w:r>
      <w:r>
        <w:rPr>
          <w:rFonts w:hint="eastAsia"/>
        </w:rPr>
        <w:t>全域公共服务</w:t>
      </w:r>
      <w:bookmarkEnd w:id="98"/>
      <w:bookmarkEnd w:id="99"/>
    </w:p>
    <w:p w14:paraId="0502EE5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全域公共服务是指由政府、企业、非政府组织等主体为跨行政区的居民提供基本的生存与发展需要的公共物品与服务。全域公共服务与传统的公共服务相比较有着更为明显的外溢性与无边界化。随着全域一体化的深入发展，区域内各地方在经济、文化等方面的关系越来越紧密，呈现出“你中有我，我中有你”态势，让地方政府面对传统的“内部”公共服务问题，变得越来越“外溢化”和“无边界化”。</w:t>
      </w:r>
    </w:p>
    <w:p w14:paraId="5C7F27D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全域公共服务追求的是全域整体利益的最大化，而非传统的地方利益最大化。它克服了行政区划造成的利益分化的问题，倡导进行良好的制度和政策设计，统筹协调全域内所有的公共服务资源，促进公共服务资源的优化配置，以实现整体效益。在全域公共服务供给活动中，既有中央政府、地方政府等政府机构的身影，也有非政府组织、企业等的身影，呈现出了多元化、复杂化的特点。在公共服务供给的机制上，全域公共服务供给机制更具有动态性、灵活性的特点。在互利共赢的基本要求下，各个参与主体要根据实际面对的具体公共服务问题采取更为灵活的供给方式，以保证供给效率。</w:t>
      </w:r>
    </w:p>
    <w:p w14:paraId="152977CC" w14:textId="77777777" w:rsidR="00B72A3B" w:rsidRDefault="007E11EF">
      <w:pPr>
        <w:pStyle w:val="a3"/>
        <w:spacing w:before="156" w:after="156"/>
        <w:ind w:firstLine="400"/>
      </w:pPr>
      <w:r>
        <w:rPr>
          <w:rFonts w:hint="eastAsia"/>
          <w:noProof/>
        </w:rPr>
        <w:lastRenderedPageBreak/>
        <w:drawing>
          <wp:anchor distT="0" distB="0" distL="114300" distR="114300" simplePos="0" relativeHeight="251661312" behindDoc="0" locked="0" layoutInCell="1" allowOverlap="1" wp14:anchorId="6DB9CB1B" wp14:editId="0BB1C3D2">
            <wp:simplePos x="0" y="0"/>
            <wp:positionH relativeFrom="column">
              <wp:posOffset>1285240</wp:posOffset>
            </wp:positionH>
            <wp:positionV relativeFrom="paragraph">
              <wp:posOffset>47625</wp:posOffset>
            </wp:positionV>
            <wp:extent cx="2986405" cy="2390775"/>
            <wp:effectExtent l="0" t="0" r="10795" b="22225"/>
            <wp:wrapTopAndBottom/>
            <wp:docPr id="6" name="图片 6" descr="WechatIMG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187"/>
                    <pic:cNvPicPr>
                      <a:picLocks noChangeAspect="1"/>
                    </pic:cNvPicPr>
                  </pic:nvPicPr>
                  <pic:blipFill>
                    <a:blip r:embed="rId33"/>
                    <a:stretch>
                      <a:fillRect/>
                    </a:stretch>
                  </pic:blipFill>
                  <pic:spPr>
                    <a:xfrm>
                      <a:off x="0" y="0"/>
                      <a:ext cx="2986405" cy="2390775"/>
                    </a:xfrm>
                    <a:prstGeom prst="rect">
                      <a:avLst/>
                    </a:prstGeom>
                  </pic:spPr>
                </pic:pic>
              </a:graphicData>
            </a:graphic>
          </wp:anchor>
        </w:drawing>
      </w: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00" w:name="_Toc153295203"/>
      <w:r>
        <w:rPr>
          <w:rFonts w:hint="eastAsia"/>
        </w:rPr>
        <w:t>全域公共服务主体界定</w:t>
      </w:r>
      <w:bookmarkEnd w:id="100"/>
    </w:p>
    <w:p w14:paraId="72E58228" w14:textId="77777777" w:rsidR="00B72A3B" w:rsidRDefault="007E11EF">
      <w:pPr>
        <w:pStyle w:val="3"/>
        <w:numPr>
          <w:ilvl w:val="2"/>
          <w:numId w:val="0"/>
        </w:numPr>
        <w:spacing w:line="240" w:lineRule="auto"/>
      </w:pPr>
      <w:bookmarkStart w:id="101" w:name="_Toc2114491377"/>
      <w:bookmarkStart w:id="102" w:name="_Toc374263141"/>
      <w:r>
        <w:rPr>
          <w:rFonts w:hint="eastAsia"/>
        </w:rPr>
        <w:t>2.1.2</w:t>
      </w:r>
      <w:r>
        <w:rPr>
          <w:rFonts w:hint="eastAsia"/>
        </w:rPr>
        <w:t>公共服务一体化</w:t>
      </w:r>
      <w:bookmarkEnd w:id="101"/>
      <w:bookmarkEnd w:id="102"/>
    </w:p>
    <w:p w14:paraId="69BF297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公共服务一体化是指由政府主导的，包括企业、非政府组织等多元主体参与的，通过构建相互合作的关系，成立区域协调组织，整合地方利益，制定统一的公共服务政策，逐步实现对接共享并最终达到同一标准的过程和状态</w:t>
      </w:r>
      <w:r>
        <w:rPr>
          <w:rFonts w:ascii="Times New Roman Regular" w:eastAsia="宋体" w:hAnsi="Times New Roman Regular" w:cs="Times New Roman Regular" w:hint="eastAsia"/>
        </w:rPr>
        <w:t>，</w:t>
      </w:r>
      <w:r>
        <w:rPr>
          <w:rFonts w:ascii="Times New Roman Regular" w:eastAsia="宋体" w:hAnsi="Times New Roman Regular" w:cs="Times New Roman Regular"/>
        </w:rPr>
        <w:t>促进公共服务资源自由流动、相互对接、互惠共享，让人们在区域内可以随时随地无障碍的享有待遇同等的公共服务的过程。范围包括公共教育、公共交通、公共卫生、公共文化体育、生活保障、就业保障、医疗保障、生态环境、现代服务业、住房保障等十个方面。实施</w:t>
      </w:r>
      <w:r>
        <w:rPr>
          <w:rFonts w:ascii="Times New Roman Regular" w:eastAsia="宋体" w:hAnsi="Times New Roman Regular" w:cs="Times New Roman Regular" w:hint="eastAsia"/>
        </w:rPr>
        <w:t>全</w:t>
      </w:r>
      <w:r>
        <w:rPr>
          <w:rFonts w:ascii="Times New Roman Regular" w:eastAsia="宋体" w:hAnsi="Times New Roman Regular" w:cs="Times New Roman Regular"/>
        </w:rPr>
        <w:t>域公共服务一体化，可以消除</w:t>
      </w:r>
      <w:r>
        <w:rPr>
          <w:rFonts w:ascii="Times New Roman Regular" w:eastAsia="宋体" w:hAnsi="Times New Roman Regular" w:cs="Times New Roman Regular" w:hint="eastAsia"/>
        </w:rPr>
        <w:t>全</w:t>
      </w:r>
      <w:r>
        <w:rPr>
          <w:rFonts w:ascii="Times New Roman Regular" w:eastAsia="宋体" w:hAnsi="Times New Roman Regular" w:cs="Times New Roman Regular"/>
        </w:rPr>
        <w:t>域经济一体化发展过程中遇到的障碍，促进生产要素在区域内各地区之间自由流通，让生产要素不会因为地区的差异而有不同的政策待遇，从而实现人力、资金、技术等生产要素的优化配置。</w:t>
      </w:r>
    </w:p>
    <w:p w14:paraId="65A5F06D" w14:textId="77777777" w:rsidR="00B72A3B" w:rsidRDefault="007E11EF">
      <w:pPr>
        <w:pStyle w:val="a3"/>
        <w:spacing w:before="156" w:after="156"/>
        <w:ind w:firstLineChars="0" w:firstLine="0"/>
      </w:pPr>
      <w:r>
        <w:rPr>
          <w:rFonts w:ascii="宋体" w:eastAsia="宋体" w:hAnsi="宋体" w:cs="宋体"/>
          <w:noProof/>
          <w:sz w:val="24"/>
        </w:rPr>
        <w:lastRenderedPageBreak/>
        <w:drawing>
          <wp:inline distT="0" distB="0" distL="114300" distR="114300" wp14:anchorId="3DB21041" wp14:editId="73265398">
            <wp:extent cx="5454650" cy="2284730"/>
            <wp:effectExtent l="0" t="0" r="6350" b="1270"/>
            <wp:docPr id="7" name="图片 7" descr="WechatIMG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echatIMG188"/>
                    <pic:cNvPicPr>
                      <a:picLocks noChangeAspect="1"/>
                    </pic:cNvPicPr>
                  </pic:nvPicPr>
                  <pic:blipFill>
                    <a:blip r:embed="rId34"/>
                    <a:stretch>
                      <a:fillRect/>
                    </a:stretch>
                  </pic:blipFill>
                  <pic:spPr>
                    <a:xfrm>
                      <a:off x="0" y="0"/>
                      <a:ext cx="5454650" cy="2284730"/>
                    </a:xfrm>
                    <a:prstGeom prst="rect">
                      <a:avLst/>
                    </a:prstGeom>
                  </pic:spPr>
                </pic:pic>
              </a:graphicData>
            </a:graphic>
          </wp:inline>
        </w:drawing>
      </w: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103" w:name="_Toc2009137730"/>
      <w:r>
        <w:rPr>
          <w:rFonts w:hint="eastAsia"/>
        </w:rPr>
        <w:t>公共服务一体化进程图</w:t>
      </w:r>
      <w:bookmarkEnd w:id="103"/>
    </w:p>
    <w:p w14:paraId="2A0562A9" w14:textId="77777777" w:rsidR="00B72A3B" w:rsidRDefault="007E11EF">
      <w:pPr>
        <w:spacing w:before="156" w:after="156"/>
        <w:ind w:firstLine="480"/>
      </w:pPr>
      <w:r>
        <w:rPr>
          <w:rFonts w:hint="eastAsia"/>
        </w:rPr>
        <w:br w:type="page"/>
      </w:r>
    </w:p>
    <w:p w14:paraId="2BA6B7CD" w14:textId="07F8163F" w:rsidR="00B72A3B" w:rsidRDefault="007E11EF">
      <w:pPr>
        <w:pStyle w:val="2"/>
        <w:numPr>
          <w:ilvl w:val="1"/>
          <w:numId w:val="0"/>
        </w:numPr>
        <w:spacing w:line="240" w:lineRule="auto"/>
      </w:pPr>
      <w:bookmarkStart w:id="104" w:name="_Toc1697182683"/>
      <w:bookmarkStart w:id="105" w:name="_Toc261008724"/>
      <w:r>
        <w:rPr>
          <w:rFonts w:hint="eastAsia"/>
        </w:rPr>
        <w:lastRenderedPageBreak/>
        <w:t>2.2</w:t>
      </w:r>
      <w:del w:id="106" w:author="User" w:date="2024-09-01T20:38:00Z">
        <w:r w:rsidDel="00DD6A61">
          <w:rPr>
            <w:rFonts w:hint="eastAsia"/>
          </w:rPr>
          <w:delText>对</w:delText>
        </w:r>
      </w:del>
      <w:r>
        <w:rPr>
          <w:rFonts w:hint="eastAsia"/>
        </w:rPr>
        <w:t>全域公共服务一体化群众满意度与需求偏好的影响因素</w:t>
      </w:r>
      <w:del w:id="107" w:author="User" w:date="2024-09-01T20:38:00Z">
        <w:r w:rsidDel="00DD6A61">
          <w:rPr>
            <w:rFonts w:hint="eastAsia"/>
          </w:rPr>
          <w:delText>研究</w:delText>
        </w:r>
      </w:del>
      <w:bookmarkEnd w:id="104"/>
      <w:bookmarkEnd w:id="105"/>
    </w:p>
    <w:p w14:paraId="35E5F51C" w14:textId="77777777" w:rsidR="00B72A3B" w:rsidRDefault="007E11EF">
      <w:pPr>
        <w:pStyle w:val="3"/>
        <w:numPr>
          <w:ilvl w:val="2"/>
          <w:numId w:val="0"/>
        </w:numPr>
        <w:spacing w:line="240" w:lineRule="auto"/>
      </w:pPr>
      <w:bookmarkStart w:id="108" w:name="_Toc1612017094"/>
      <w:bookmarkStart w:id="109" w:name="_Toc1671553727"/>
      <w:r>
        <w:rPr>
          <w:rFonts w:hint="eastAsia"/>
        </w:rPr>
        <w:t>2.2.1</w:t>
      </w:r>
      <w:r>
        <w:rPr>
          <w:rFonts w:hint="eastAsia"/>
        </w:rPr>
        <w:t>区域差异影响</w:t>
      </w:r>
      <w:bookmarkEnd w:id="108"/>
      <w:bookmarkEnd w:id="109"/>
    </w:p>
    <w:p w14:paraId="51F91181" w14:textId="77777777" w:rsidR="00B72A3B" w:rsidRDefault="007E11EF">
      <w:pPr>
        <w:spacing w:before="156" w:after="156"/>
        <w:ind w:firstLine="480"/>
        <w:rPr>
          <w:rFonts w:ascii="Times New Roman Regular" w:eastAsia="宋体" w:hAnsi="Times New Roman Regular" w:cs="Times New Roman Regular"/>
        </w:rPr>
      </w:pPr>
      <w:commentRangeStart w:id="110"/>
      <w:r>
        <w:rPr>
          <w:rFonts w:ascii="Times New Roman Regular" w:eastAsia="宋体" w:hAnsi="Times New Roman Regular" w:cs="Times New Roman Regular"/>
        </w:rPr>
        <w:t>刘华军等（</w:t>
      </w:r>
      <w:r>
        <w:rPr>
          <w:rFonts w:ascii="Times New Roman Regular" w:eastAsia="宋体" w:hAnsi="Times New Roman Regular" w:cs="Times New Roman Regular"/>
        </w:rPr>
        <w:t>2014</w:t>
      </w:r>
      <w:r>
        <w:rPr>
          <w:rFonts w:ascii="Times New Roman Regular" w:eastAsia="宋体" w:hAnsi="Times New Roman Regular" w:cs="Times New Roman Regular"/>
        </w:rPr>
        <w:t>）分项测度中国基本公共服务在时间和空间中的非均衡演变，各领域具有不同程度的不均衡已经差异性的变化趋势。曾鹏等（</w:t>
      </w:r>
      <w:r>
        <w:rPr>
          <w:rFonts w:ascii="Times New Roman Regular" w:eastAsia="宋体" w:hAnsi="Times New Roman Regular" w:cs="Times New Roman Regular"/>
        </w:rPr>
        <w:t>2017</w:t>
      </w:r>
      <w:r>
        <w:rPr>
          <w:rFonts w:ascii="Times New Roman Regular" w:eastAsia="宋体" w:hAnsi="Times New Roman Regular" w:cs="Times New Roman Regular"/>
        </w:rPr>
        <w:t>）对中国十大城市群公共服务供给效率的研究发现，我国公共服务的供给水平在区域间有很大差异，且由于跨省行政区等现实问题，更阻碍了公共服务在城市群内部的协调和提升。更多的学者构建了基本公共服务均等化的指标体系：刘德浩（</w:t>
      </w:r>
      <w:r>
        <w:rPr>
          <w:rFonts w:ascii="Times New Roman Regular" w:eastAsia="宋体" w:hAnsi="Times New Roman Regular" w:cs="Times New Roman Regular"/>
        </w:rPr>
        <w:t>2017</w:t>
      </w:r>
      <w:r>
        <w:rPr>
          <w:rFonts w:ascii="Times New Roman Regular" w:eastAsia="宋体" w:hAnsi="Times New Roman Regular" w:cs="Times New Roman Regular"/>
        </w:rPr>
        <w:t>）认为我国在</w:t>
      </w:r>
      <w:r>
        <w:rPr>
          <w:rFonts w:ascii="Times New Roman Regular" w:eastAsia="宋体" w:hAnsi="Times New Roman Regular" w:cs="Times New Roman Regular"/>
        </w:rPr>
        <w:t xml:space="preserve"> 2009-2013 </w:t>
      </w:r>
      <w:r>
        <w:rPr>
          <w:rFonts w:ascii="Times New Roman Regular" w:eastAsia="宋体" w:hAnsi="Times New Roman Regular" w:cs="Times New Roman Regular"/>
        </w:rPr>
        <w:t>年间，基本公共服务发展水平较低，区域间差距较大，而且不同领域存在非均衡发展问题。张良（</w:t>
      </w:r>
      <w:r>
        <w:rPr>
          <w:rFonts w:ascii="Times New Roman Regular" w:eastAsia="宋体" w:hAnsi="Times New Roman Regular" w:cs="Times New Roman Regular"/>
        </w:rPr>
        <w:t>2012</w:t>
      </w:r>
      <w:r>
        <w:rPr>
          <w:rFonts w:ascii="Times New Roman Regular" w:eastAsia="宋体" w:hAnsi="Times New Roman Regular" w:cs="Times New Roman Regular"/>
        </w:rPr>
        <w:t>）指出</w:t>
      </w:r>
      <w:r>
        <w:rPr>
          <w:rFonts w:ascii="Times New Roman Regular" w:eastAsia="宋体" w:hAnsi="Times New Roman Regular" w:cs="Times New Roman Regular"/>
        </w:rPr>
        <w:t xml:space="preserve"> 2005-2009 </w:t>
      </w:r>
      <w:r>
        <w:rPr>
          <w:rFonts w:ascii="Times New Roman Regular" w:eastAsia="宋体" w:hAnsi="Times New Roman Regular" w:cs="Times New Roman Regular"/>
        </w:rPr>
        <w:t>年东部地区公共服务水平差异的原因。</w:t>
      </w:r>
      <w:commentRangeEnd w:id="110"/>
      <w:r w:rsidR="00DD6A61">
        <w:rPr>
          <w:rStyle w:val="af0"/>
        </w:rPr>
        <w:commentReference w:id="110"/>
      </w:r>
    </w:p>
    <w:p w14:paraId="5B217600" w14:textId="77777777" w:rsidR="00B72A3B" w:rsidRDefault="007E11EF">
      <w:pPr>
        <w:pStyle w:val="a3"/>
        <w:spacing w:before="156" w:after="156"/>
        <w:ind w:firstLine="400"/>
        <w:rPr>
          <w:rFonts w:ascii="宋体" w:eastAsia="宋体" w:hAnsi="宋体" w:cs="宋体"/>
          <w:sz w:val="24"/>
        </w:rPr>
      </w:pPr>
      <w:r>
        <w:rPr>
          <w:noProof/>
        </w:rPr>
        <w:drawing>
          <wp:inline distT="0" distB="0" distL="114300" distR="114300" wp14:anchorId="2061E116" wp14:editId="6604CE00">
            <wp:extent cx="5045710" cy="2486660"/>
            <wp:effectExtent l="0" t="0" r="8890" b="254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5"/>
                    <a:stretch>
                      <a:fillRect/>
                    </a:stretch>
                  </pic:blipFill>
                  <pic:spPr>
                    <a:xfrm>
                      <a:off x="0" y="0"/>
                      <a:ext cx="5045710" cy="2486660"/>
                    </a:xfrm>
                    <a:prstGeom prst="rect">
                      <a:avLst/>
                    </a:prstGeom>
                    <a:noFill/>
                    <a:ln>
                      <a:noFill/>
                    </a:ln>
                  </pic:spPr>
                </pic:pic>
              </a:graphicData>
            </a:graphic>
          </wp:inline>
        </w:drawing>
      </w: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111" w:name="_Toc170041919"/>
      <w:r>
        <w:rPr>
          <w:rFonts w:hint="eastAsia"/>
        </w:rPr>
        <w:t>区域差距影响研究图</w:t>
      </w:r>
      <w:bookmarkEnd w:id="111"/>
    </w:p>
    <w:p w14:paraId="2DB8CCAC" w14:textId="77777777" w:rsidR="00B72A3B" w:rsidRDefault="007E11EF">
      <w:pPr>
        <w:pStyle w:val="3"/>
        <w:numPr>
          <w:ilvl w:val="2"/>
          <w:numId w:val="0"/>
        </w:numPr>
        <w:spacing w:line="240" w:lineRule="auto"/>
      </w:pPr>
      <w:bookmarkStart w:id="112" w:name="_Toc422419635"/>
      <w:bookmarkStart w:id="113" w:name="_Toc517608306"/>
      <w:r>
        <w:rPr>
          <w:rFonts w:hint="eastAsia"/>
        </w:rPr>
        <w:t>2.2.2</w:t>
      </w:r>
      <w:r>
        <w:rPr>
          <w:rFonts w:hint="eastAsia"/>
        </w:rPr>
        <w:t>城乡差距影响</w:t>
      </w:r>
      <w:bookmarkEnd w:id="112"/>
      <w:bookmarkEnd w:id="113"/>
    </w:p>
    <w:p w14:paraId="2590A0D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Arnott</w:t>
      </w:r>
      <w:r>
        <w:rPr>
          <w:rFonts w:ascii="Times New Roman Regular" w:eastAsia="宋体" w:hAnsi="Times New Roman Regular" w:cs="Times New Roman Regular"/>
        </w:rPr>
        <w:t>，</w:t>
      </w:r>
      <w:r>
        <w:rPr>
          <w:rFonts w:ascii="Times New Roman Regular" w:eastAsia="宋体" w:hAnsi="Times New Roman Regular" w:cs="Times New Roman Regular"/>
        </w:rPr>
        <w:t>Gersovitz</w:t>
      </w:r>
      <w:r>
        <w:rPr>
          <w:rFonts w:ascii="Times New Roman Regular" w:eastAsia="宋体" w:hAnsi="Times New Roman Regular" w:cs="Times New Roman Regular"/>
        </w:rPr>
        <w:t>（</w:t>
      </w:r>
      <w:r>
        <w:rPr>
          <w:rFonts w:ascii="Times New Roman Regular" w:eastAsia="宋体" w:hAnsi="Times New Roman Regular" w:cs="Times New Roman Regular"/>
        </w:rPr>
        <w:t>1986</w:t>
      </w:r>
      <w:r>
        <w:rPr>
          <w:rFonts w:ascii="Times New Roman Regular" w:eastAsia="宋体" w:hAnsi="Times New Roman Regular" w:cs="Times New Roman Regular"/>
        </w:rPr>
        <w:t>）认为，城市中公共服务供给的成本大大低于农村地区，从而导致基础设施和公共服务更容易出现城市化倾向。通过</w:t>
      </w:r>
      <w:r>
        <w:rPr>
          <w:rFonts w:ascii="Times New Roman Regular" w:eastAsia="宋体" w:hAnsi="Times New Roman Regular" w:cs="Times New Roman Regular"/>
        </w:rPr>
        <w:t xml:space="preserve"> Grand</w:t>
      </w:r>
      <w:r>
        <w:rPr>
          <w:rFonts w:ascii="Times New Roman Regular" w:eastAsia="宋体" w:hAnsi="Times New Roman Regular" w:cs="Times New Roman Regular"/>
        </w:rPr>
        <w:t>（</w:t>
      </w:r>
      <w:r>
        <w:rPr>
          <w:rFonts w:ascii="Times New Roman Regular" w:eastAsia="宋体" w:hAnsi="Times New Roman Regular" w:cs="Times New Roman Regular"/>
        </w:rPr>
        <w:t>1982</w:t>
      </w:r>
      <w:r>
        <w:rPr>
          <w:rFonts w:ascii="Times New Roman Regular" w:eastAsia="宋体" w:hAnsi="Times New Roman Regular" w:cs="Times New Roman Regular"/>
        </w:rPr>
        <w:t>）和</w:t>
      </w:r>
      <w:r>
        <w:rPr>
          <w:rFonts w:ascii="Times New Roman Regular" w:eastAsia="宋体" w:hAnsi="Times New Roman Regular" w:cs="Times New Roman Regular"/>
        </w:rPr>
        <w:t>OECD</w:t>
      </w:r>
      <w:r>
        <w:rPr>
          <w:rFonts w:ascii="Times New Roman Regular" w:eastAsia="宋体" w:hAnsi="Times New Roman Regular" w:cs="Times New Roman Regular"/>
        </w:rPr>
        <w:t>（</w:t>
      </w:r>
      <w:r>
        <w:rPr>
          <w:rFonts w:ascii="Times New Roman Regular" w:eastAsia="宋体" w:hAnsi="Times New Roman Regular" w:cs="Times New Roman Regular"/>
        </w:rPr>
        <w:t>2006</w:t>
      </w:r>
      <w:r>
        <w:rPr>
          <w:rFonts w:ascii="Times New Roman Regular" w:eastAsia="宋体" w:hAnsi="Times New Roman Regular" w:cs="Times New Roman Regular"/>
        </w:rPr>
        <w:t>）的研究表明，不仅在发达国家，在世界各地均存在公共服务配置的差异。我国自</w:t>
      </w:r>
      <w:r>
        <w:rPr>
          <w:rFonts w:ascii="Times New Roman Regular" w:eastAsia="宋体" w:hAnsi="Times New Roman Regular" w:cs="Times New Roman Regular"/>
        </w:rPr>
        <w:t>“</w:t>
      </w:r>
      <w:r>
        <w:rPr>
          <w:rFonts w:ascii="Times New Roman Regular" w:eastAsia="宋体" w:hAnsi="Times New Roman Regular" w:cs="Times New Roman Regular"/>
        </w:rPr>
        <w:t>一五</w:t>
      </w:r>
      <w:r>
        <w:rPr>
          <w:rFonts w:ascii="Times New Roman Regular" w:eastAsia="宋体" w:hAnsi="Times New Roman Regular" w:cs="Times New Roman Regular"/>
        </w:rPr>
        <w:t>”</w:t>
      </w:r>
      <w:r>
        <w:rPr>
          <w:rFonts w:ascii="Times New Roman Regular" w:eastAsia="宋体" w:hAnsi="Times New Roman Regular" w:cs="Times New Roman Regular"/>
        </w:rPr>
        <w:t>计划以来，大力推行农业支持工业，城乡基本公共服务差异便开始出现。城乡二元的户籍制度又极大地限制了城乡间人口、资源自由流</w:t>
      </w:r>
      <w:r>
        <w:rPr>
          <w:rFonts w:ascii="Times New Roman Regular" w:eastAsia="宋体" w:hAnsi="Times New Roman Regular" w:cs="Times New Roman Regular"/>
        </w:rPr>
        <w:lastRenderedPageBreak/>
        <w:t>动，从而扩大了城乡间公共服务的差异（蔡昉，</w:t>
      </w:r>
      <w:r>
        <w:rPr>
          <w:rFonts w:ascii="Times New Roman Regular" w:eastAsia="宋体" w:hAnsi="Times New Roman Regular" w:cs="Times New Roman Regular"/>
        </w:rPr>
        <w:t>2003</w:t>
      </w:r>
      <w:r>
        <w:rPr>
          <w:rFonts w:ascii="Times New Roman Regular" w:eastAsia="宋体" w:hAnsi="Times New Roman Regular" w:cs="Times New Roman Regular"/>
        </w:rPr>
        <w:t>）。同时衍生出二元其他制度体系进一步加剧了城乡公共服务不均衡、城乡发展不协调（张国富，</w:t>
      </w:r>
      <w:r>
        <w:rPr>
          <w:rFonts w:ascii="Times New Roman Regular" w:eastAsia="宋体" w:hAnsi="Times New Roman Regular" w:cs="Times New Roman Regular"/>
        </w:rPr>
        <w:t>2011</w:t>
      </w:r>
      <w:r>
        <w:rPr>
          <w:rFonts w:ascii="Times New Roman Regular" w:eastAsia="宋体" w:hAnsi="Times New Roman Regular" w:cs="Times New Roman Regular"/>
        </w:rPr>
        <w:t>）。而农村公共服务供求结构失衡，以及公共服务供给公平与效率双重失衡，也成为城乡公共服务一体化的障碍（李郁芳、蔡少琴，</w:t>
      </w:r>
      <w:r>
        <w:rPr>
          <w:rFonts w:ascii="Times New Roman Regular" w:eastAsia="宋体" w:hAnsi="Times New Roman Regular" w:cs="Times New Roman Regular"/>
        </w:rPr>
        <w:t>2013</w:t>
      </w:r>
      <w:r>
        <w:rPr>
          <w:rFonts w:ascii="Times New Roman Regular" w:eastAsia="宋体" w:hAnsi="Times New Roman Regular" w:cs="Times New Roman Regular"/>
        </w:rPr>
        <w:t>）。</w:t>
      </w:r>
    </w:p>
    <w:p w14:paraId="38769D4A" w14:textId="77777777" w:rsidR="00B72A3B" w:rsidRDefault="007E11EF">
      <w:pPr>
        <w:spacing w:before="156" w:after="156"/>
        <w:ind w:firstLine="480"/>
        <w:jc w:val="center"/>
      </w:pPr>
      <w:r>
        <w:rPr>
          <w:noProof/>
        </w:rPr>
        <w:drawing>
          <wp:inline distT="0" distB="0" distL="114300" distR="114300" wp14:anchorId="615FBB00" wp14:editId="3095E982">
            <wp:extent cx="4072890" cy="4190365"/>
            <wp:effectExtent l="0" t="0" r="16510" b="63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6"/>
                    <a:stretch>
                      <a:fillRect/>
                    </a:stretch>
                  </pic:blipFill>
                  <pic:spPr>
                    <a:xfrm>
                      <a:off x="0" y="0"/>
                      <a:ext cx="4072890" cy="4190365"/>
                    </a:xfrm>
                    <a:prstGeom prst="rect">
                      <a:avLst/>
                    </a:prstGeom>
                    <a:noFill/>
                    <a:ln>
                      <a:noFill/>
                    </a:ln>
                  </pic:spPr>
                </pic:pic>
              </a:graphicData>
            </a:graphic>
          </wp:inline>
        </w:drawing>
      </w:r>
    </w:p>
    <w:p w14:paraId="397CE32B" w14:textId="77777777" w:rsidR="00B72A3B" w:rsidRDefault="007E11EF">
      <w:pPr>
        <w:pStyle w:val="a3"/>
        <w:spacing w:before="156" w:after="156"/>
        <w:ind w:firstLine="400"/>
      </w:pP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114" w:name="_Toc1968983592"/>
      <w:r>
        <w:rPr>
          <w:rFonts w:hint="eastAsia"/>
        </w:rPr>
        <w:t>城乡差距影响研究图</w:t>
      </w:r>
      <w:bookmarkEnd w:id="114"/>
    </w:p>
    <w:p w14:paraId="0723C6CF" w14:textId="77777777" w:rsidR="00B72A3B" w:rsidRDefault="007E11EF">
      <w:pPr>
        <w:pStyle w:val="3"/>
        <w:numPr>
          <w:ilvl w:val="2"/>
          <w:numId w:val="0"/>
        </w:numPr>
        <w:spacing w:line="240" w:lineRule="auto"/>
      </w:pPr>
      <w:bookmarkStart w:id="115" w:name="_Toc2134028592"/>
      <w:bookmarkStart w:id="116" w:name="_Toc25868463"/>
      <w:r>
        <w:rPr>
          <w:rFonts w:hint="eastAsia"/>
        </w:rPr>
        <w:t>2.2.3</w:t>
      </w:r>
      <w:r>
        <w:rPr>
          <w:rFonts w:hint="eastAsia"/>
        </w:rPr>
        <w:t>数字化进程影响</w:t>
      </w:r>
      <w:bookmarkEnd w:id="115"/>
      <w:bookmarkEnd w:id="116"/>
    </w:p>
    <w:p w14:paraId="028EB30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w:t>
      </w:r>
      <w:r>
        <w:rPr>
          <w:rFonts w:ascii="Times New Roman Regular" w:eastAsia="宋体" w:hAnsi="Times New Roman Regular" w:cs="Times New Roman Regular" w:hint="eastAsia"/>
        </w:rPr>
        <w:t>2021</w:t>
      </w:r>
      <w:r>
        <w:rPr>
          <w:rFonts w:ascii="Times New Roman Regular" w:eastAsia="宋体" w:hAnsi="Times New Roman Regular" w:cs="Times New Roman Regular" w:hint="eastAsia"/>
        </w:rPr>
        <w:t>年《中国互联网络发展状况统计报告》显示，截至</w:t>
      </w:r>
      <w:r>
        <w:rPr>
          <w:rFonts w:ascii="Times New Roman Regular" w:eastAsia="宋体" w:hAnsi="Times New Roman Regular" w:cs="Times New Roman Regular" w:hint="eastAsia"/>
        </w:rPr>
        <w:t>2021</w:t>
      </w:r>
      <w:r>
        <w:rPr>
          <w:rFonts w:ascii="Times New Roman Regular" w:eastAsia="宋体" w:hAnsi="Times New Roman Regular" w:cs="Times New Roman Regular" w:hint="eastAsia"/>
        </w:rPr>
        <w:t>年</w:t>
      </w:r>
      <w:r>
        <w:rPr>
          <w:rFonts w:ascii="Times New Roman Regular" w:eastAsia="宋体" w:hAnsi="Times New Roman Regular" w:cs="Times New Roman Regular" w:hint="eastAsia"/>
        </w:rPr>
        <w:t>6</w:t>
      </w:r>
      <w:r>
        <w:rPr>
          <w:rFonts w:ascii="Times New Roman Regular" w:eastAsia="宋体" w:hAnsi="Times New Roman Regular" w:cs="Times New Roman Regular" w:hint="eastAsia"/>
        </w:rPr>
        <w:t>月，我国网民规模达</w:t>
      </w:r>
      <w:r>
        <w:rPr>
          <w:rFonts w:ascii="Times New Roman Regular" w:eastAsia="宋体" w:hAnsi="Times New Roman Regular" w:cs="Times New Roman Regular" w:hint="eastAsia"/>
        </w:rPr>
        <w:t>10.11</w:t>
      </w:r>
      <w:r>
        <w:rPr>
          <w:rFonts w:ascii="Times New Roman Regular" w:eastAsia="宋体" w:hAnsi="Times New Roman Regular" w:cs="Times New Roman Regular" w:hint="eastAsia"/>
        </w:rPr>
        <w:t>亿，互联网普及率达</w:t>
      </w:r>
      <w:r>
        <w:rPr>
          <w:rFonts w:ascii="Times New Roman Regular" w:eastAsia="宋体" w:hAnsi="Times New Roman Regular" w:cs="Times New Roman Regular" w:hint="eastAsia"/>
        </w:rPr>
        <w:t>71.6%</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10</w:t>
      </w:r>
      <w:r>
        <w:rPr>
          <w:rFonts w:ascii="Times New Roman Regular" w:eastAsia="宋体" w:hAnsi="Times New Roman Regular" w:cs="Times New Roman Regular" w:hint="eastAsia"/>
        </w:rPr>
        <w:t>亿用户接入互联网，全球最为庞大、生机勃勃的数字社会已形成。</w:t>
      </w:r>
      <w:r>
        <w:rPr>
          <w:rFonts w:ascii="Times New Roman Regular" w:eastAsia="宋体" w:hAnsi="Times New Roman Regular" w:cs="Times New Roman Regular" w:hint="eastAsia"/>
        </w:rPr>
        <w:t>2021</w:t>
      </w:r>
      <w:r>
        <w:rPr>
          <w:rFonts w:ascii="Times New Roman Regular" w:eastAsia="宋体" w:hAnsi="Times New Roman Regular" w:cs="Times New Roman Regular" w:hint="eastAsia"/>
        </w:rPr>
        <w:t>年底，以实现“政务服务跨地区、跨部门、跨层级协同共享”的全国一体化政务服务平台基本建成，实名用户人数超</w:t>
      </w:r>
      <w:r>
        <w:rPr>
          <w:rFonts w:ascii="Times New Roman Regular" w:eastAsia="宋体" w:hAnsi="Times New Roman Regular" w:cs="Times New Roman Regular" w:hint="eastAsia"/>
        </w:rPr>
        <w:t>8</w:t>
      </w:r>
      <w:r>
        <w:rPr>
          <w:rFonts w:ascii="Times New Roman Regular" w:eastAsia="宋体" w:hAnsi="Times New Roman Regular" w:cs="Times New Roman Regular" w:hint="eastAsia"/>
        </w:rPr>
        <w:t>亿。一直以来，市场、政府与制度构成了一体化与高质量发展的重要驱动力量。伴随智慧城市建设向纵深方向推进，数字化成为区域经济社会发展的创新驱</w:t>
      </w:r>
      <w:r>
        <w:rPr>
          <w:rFonts w:ascii="Times New Roman Regular" w:eastAsia="宋体" w:hAnsi="Times New Roman Regular" w:cs="Times New Roman Regular" w:hint="eastAsia"/>
        </w:rPr>
        <w:lastRenderedPageBreak/>
        <w:t>动力，重塑着城市治理模式与公共服务供给方式，成为面向未来塑造城市核心竞争力的看不见之手。数字化进程对于推动全域公共服务一体化的重要性不言而喻。</w:t>
      </w:r>
    </w:p>
    <w:p w14:paraId="3777572E" w14:textId="77777777" w:rsidR="00B72A3B" w:rsidRDefault="007E11EF">
      <w:pPr>
        <w:pStyle w:val="a3"/>
        <w:spacing w:before="156" w:after="156"/>
        <w:ind w:firstLine="400"/>
      </w:pPr>
      <w:r>
        <w:rPr>
          <w:noProof/>
        </w:rPr>
        <w:drawing>
          <wp:anchor distT="0" distB="0" distL="114300" distR="114300" simplePos="0" relativeHeight="251662336" behindDoc="0" locked="0" layoutInCell="1" allowOverlap="1" wp14:anchorId="022BF965" wp14:editId="6C0B5102">
            <wp:simplePos x="0" y="0"/>
            <wp:positionH relativeFrom="column">
              <wp:posOffset>1369695</wp:posOffset>
            </wp:positionH>
            <wp:positionV relativeFrom="paragraph">
              <wp:posOffset>17145</wp:posOffset>
            </wp:positionV>
            <wp:extent cx="2493010" cy="3876040"/>
            <wp:effectExtent l="0" t="0" r="8890" b="10160"/>
            <wp:wrapTopAndBottom/>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7"/>
                    <a:stretch>
                      <a:fillRect/>
                    </a:stretch>
                  </pic:blipFill>
                  <pic:spPr>
                    <a:xfrm>
                      <a:off x="0" y="0"/>
                      <a:ext cx="2493010" cy="3876040"/>
                    </a:xfrm>
                    <a:prstGeom prst="rect">
                      <a:avLst/>
                    </a:prstGeom>
                    <a:noFill/>
                    <a:ln>
                      <a:noFill/>
                    </a:ln>
                  </pic:spPr>
                </pic:pic>
              </a:graphicData>
            </a:graphic>
          </wp:anchor>
        </w:drawing>
      </w: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Start w:id="117" w:name="_Toc1249548746"/>
      <w:r>
        <w:rPr>
          <w:rFonts w:hint="eastAsia"/>
        </w:rPr>
        <w:t>数字化进程图</w:t>
      </w:r>
      <w:bookmarkEnd w:id="117"/>
    </w:p>
    <w:p w14:paraId="785863AA" w14:textId="77777777" w:rsidR="00B72A3B" w:rsidRDefault="007E11EF">
      <w:pPr>
        <w:pStyle w:val="3"/>
        <w:numPr>
          <w:ilvl w:val="2"/>
          <w:numId w:val="0"/>
        </w:numPr>
        <w:spacing w:line="240" w:lineRule="auto"/>
      </w:pPr>
      <w:bookmarkStart w:id="118" w:name="_Toc1494157197"/>
      <w:bookmarkStart w:id="119" w:name="_Toc979560947"/>
      <w:r>
        <w:rPr>
          <w:rFonts w:hint="eastAsia"/>
        </w:rPr>
        <w:t>2.2.4</w:t>
      </w:r>
      <w:r>
        <w:t>多主体协同治理</w:t>
      </w:r>
      <w:r>
        <w:rPr>
          <w:rFonts w:hint="eastAsia"/>
        </w:rPr>
        <w:t>的影响</w:t>
      </w:r>
      <w:bookmarkEnd w:id="118"/>
      <w:bookmarkEnd w:id="119"/>
    </w:p>
    <w:p w14:paraId="71F46D7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Abouassi</w:t>
      </w:r>
      <w:r>
        <w:rPr>
          <w:rFonts w:ascii="Times New Roman Regular" w:eastAsia="宋体" w:hAnsi="Times New Roman Regular" w:cs="Times New Roman Regular" w:hint="eastAsia"/>
        </w:rPr>
        <w:t>等人（</w:t>
      </w:r>
      <w:r>
        <w:rPr>
          <w:rFonts w:ascii="Times New Roman Regular" w:eastAsia="宋体" w:hAnsi="Times New Roman Regular" w:cs="Times New Roman Regular" w:hint="eastAsia"/>
        </w:rPr>
        <w:t>2020</w:t>
      </w:r>
      <w:r>
        <w:rPr>
          <w:rFonts w:ascii="Times New Roman Regular" w:eastAsia="宋体" w:hAnsi="Times New Roman Regular" w:cs="Times New Roman Regular" w:hint="eastAsia"/>
        </w:rPr>
        <w:t>）利用黎巴嫩地方政府和非政府组织的合作作为研究样本考察了发展中国家的跨部门合作趋势，发现资源依赖关系可以为横向跨部门合作行为提供良好的解释力。</w:t>
      </w:r>
      <w:r>
        <w:rPr>
          <w:rFonts w:ascii="Times New Roman Regular" w:eastAsia="宋体" w:hAnsi="Times New Roman Regular" w:cs="Times New Roman Regular" w:hint="eastAsia"/>
        </w:rPr>
        <w:t>Millner</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Meyer</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2022</w:t>
      </w:r>
      <w:r>
        <w:rPr>
          <w:rFonts w:ascii="Times New Roman Regular" w:eastAsia="宋体" w:hAnsi="Times New Roman Regular" w:cs="Times New Roman Regular" w:hint="eastAsia"/>
        </w:rPr>
        <w:t>）在借鉴代理理论和资源依赖理论的基础上，基于深入的纵向案例分析考察了奥地利的社会影响债券试点项目生命周期中的跨部门合作及利益协调过程，并指出了包含多元利益主体的跨域合作模式中的挑战性等。</w:t>
      </w:r>
    </w:p>
    <w:p w14:paraId="4917451E" w14:textId="77777777" w:rsidR="00B72A3B" w:rsidRDefault="007E11EF">
      <w:pPr>
        <w:pStyle w:val="a3"/>
        <w:spacing w:before="156" w:after="156"/>
        <w:ind w:firstLineChars="0" w:firstLine="0"/>
      </w:pPr>
      <w:r>
        <w:rPr>
          <w:rFonts w:ascii="Times New Roman Regular" w:eastAsia="宋体" w:hAnsi="Times New Roman Regular" w:cs="Times New Roman Regular"/>
          <w:noProof/>
        </w:rPr>
        <w:lastRenderedPageBreak/>
        <w:drawing>
          <wp:anchor distT="0" distB="0" distL="114300" distR="114300" simplePos="0" relativeHeight="251663360" behindDoc="0" locked="0" layoutInCell="1" allowOverlap="1" wp14:anchorId="092FB836" wp14:editId="06BAAB30">
            <wp:simplePos x="0" y="0"/>
            <wp:positionH relativeFrom="column">
              <wp:posOffset>139700</wp:posOffset>
            </wp:positionH>
            <wp:positionV relativeFrom="paragraph">
              <wp:posOffset>59055</wp:posOffset>
            </wp:positionV>
            <wp:extent cx="4994275" cy="1337945"/>
            <wp:effectExtent l="0" t="0" r="9525" b="8255"/>
            <wp:wrapTopAndBottom/>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8"/>
                    <a:srcRect t="11456" b="13754"/>
                    <a:stretch>
                      <a:fillRect/>
                    </a:stretch>
                  </pic:blipFill>
                  <pic:spPr>
                    <a:xfrm>
                      <a:off x="0" y="0"/>
                      <a:ext cx="4994275" cy="1337945"/>
                    </a:xfrm>
                    <a:prstGeom prst="rect">
                      <a:avLst/>
                    </a:prstGeom>
                    <a:noFill/>
                    <a:ln>
                      <a:noFill/>
                    </a:ln>
                  </pic:spPr>
                </pic:pic>
              </a:graphicData>
            </a:graphic>
          </wp:anchor>
        </w:drawing>
      </w: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Start w:id="120" w:name="_Toc485131688"/>
      <w:r>
        <w:rPr>
          <w:rFonts w:hint="eastAsia"/>
        </w:rPr>
        <w:t>多主体协同治理关系图</w:t>
      </w:r>
      <w:bookmarkEnd w:id="120"/>
    </w:p>
    <w:p w14:paraId="1CC36B3D" w14:textId="77777777" w:rsidR="00B72A3B" w:rsidRDefault="007E11EF">
      <w:pPr>
        <w:pStyle w:val="3"/>
        <w:numPr>
          <w:ilvl w:val="2"/>
          <w:numId w:val="0"/>
        </w:numPr>
        <w:spacing w:line="240" w:lineRule="auto"/>
      </w:pPr>
      <w:bookmarkStart w:id="121" w:name="_Toc1773725608"/>
      <w:bookmarkStart w:id="122" w:name="_Toc871198327"/>
      <w:r>
        <w:rPr>
          <w:rFonts w:hint="eastAsia"/>
        </w:rPr>
        <w:t>2.2.5</w:t>
      </w:r>
      <w:r>
        <w:rPr>
          <w:rFonts w:hint="eastAsia"/>
        </w:rPr>
        <w:t>财政支出结构不平衡的影响</w:t>
      </w:r>
      <w:bookmarkEnd w:id="121"/>
      <w:bookmarkEnd w:id="122"/>
    </w:p>
    <w:p w14:paraId="0FF5C6C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周琳琅认为主要是由于财政支出结构不平衡造成，中央和省级的教育资金主要投资在高等教育上，造成了</w:t>
      </w:r>
      <w:r>
        <w:rPr>
          <w:rFonts w:ascii="Times New Roman Regular" w:eastAsia="宋体" w:hAnsi="Times New Roman Regular" w:cs="Times New Roman Regular" w:hint="eastAsia"/>
        </w:rPr>
        <w:t>相应的</w:t>
      </w:r>
      <w:r>
        <w:rPr>
          <w:rFonts w:ascii="Times New Roman Regular" w:eastAsia="宋体" w:hAnsi="Times New Roman Regular" w:cs="Times New Roman Regular"/>
        </w:rPr>
        <w:t>义务教育由地方政府和农民自己来承担。在这种体制下，基层政府和农民承担了义务教育的主要责任，加重了地方政府（县级政府）和农民负担的同时，客观上造成城市与乡村之间义务教育机会的不平等</w:t>
      </w:r>
      <w:r>
        <w:rPr>
          <w:rFonts w:ascii="Times New Roman Regular" w:eastAsia="宋体" w:hAnsi="Times New Roman Regular" w:cs="Times New Roman Regular" w:hint="eastAsia"/>
        </w:rPr>
        <w:t>。</w:t>
      </w:r>
      <w:r>
        <w:rPr>
          <w:rFonts w:ascii="Times New Roman Regular" w:eastAsia="宋体" w:hAnsi="Times New Roman Regular" w:cs="Times New Roman Regular"/>
        </w:rPr>
        <w:t>社会保障方面，国家将资金主要用于城镇居民，只有很少的资金用于农村居民。中国（海南）改革发展研究院通过大量的调查报告，认为公共服务差异形成的原因是国家</w:t>
      </w:r>
      <w:r>
        <w:rPr>
          <w:rFonts w:ascii="Times New Roman Regular" w:eastAsia="宋体" w:hAnsi="Times New Roman Regular" w:cs="Times New Roman Regular" w:hint="eastAsia"/>
        </w:rPr>
        <w:t>财政</w:t>
      </w:r>
      <w:r>
        <w:rPr>
          <w:rFonts w:ascii="Times New Roman Regular" w:eastAsia="宋体" w:hAnsi="Times New Roman Regular" w:cs="Times New Roman Regular"/>
        </w:rPr>
        <w:t>政策偏向城市，地方政府在财力极为有限的情况下，加上机构人员臃肿、管理职能落后，村庄集体经济收入微薄、公共服务供给能力极为有限等原因造成。</w:t>
      </w:r>
    </w:p>
    <w:p w14:paraId="62D66114" w14:textId="77777777" w:rsidR="00B72A3B" w:rsidRDefault="007E11EF">
      <w:pPr>
        <w:pStyle w:val="a3"/>
        <w:spacing w:before="156" w:after="156"/>
        <w:ind w:firstLine="400"/>
      </w:pPr>
      <w:r>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Start w:id="123" w:name="_Toc424515909"/>
      <w:r>
        <w:rPr>
          <w:noProof/>
        </w:rPr>
        <w:drawing>
          <wp:anchor distT="0" distB="0" distL="114300" distR="114300" simplePos="0" relativeHeight="251664384" behindDoc="0" locked="0" layoutInCell="1" allowOverlap="1" wp14:anchorId="4246136C" wp14:editId="1563FEEA">
            <wp:simplePos x="0" y="0"/>
            <wp:positionH relativeFrom="column">
              <wp:posOffset>494665</wp:posOffset>
            </wp:positionH>
            <wp:positionV relativeFrom="paragraph">
              <wp:posOffset>75565</wp:posOffset>
            </wp:positionV>
            <wp:extent cx="4284980" cy="2076450"/>
            <wp:effectExtent l="0" t="0" r="7620" b="6350"/>
            <wp:wrapTopAndBottom/>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9"/>
                    <a:stretch>
                      <a:fillRect/>
                    </a:stretch>
                  </pic:blipFill>
                  <pic:spPr>
                    <a:xfrm>
                      <a:off x="0" y="0"/>
                      <a:ext cx="4284980" cy="2076450"/>
                    </a:xfrm>
                    <a:prstGeom prst="rect">
                      <a:avLst/>
                    </a:prstGeom>
                    <a:noFill/>
                    <a:ln>
                      <a:noFill/>
                    </a:ln>
                  </pic:spPr>
                </pic:pic>
              </a:graphicData>
            </a:graphic>
          </wp:anchor>
        </w:drawing>
      </w:r>
      <w:r>
        <w:rPr>
          <w:rFonts w:hint="eastAsia"/>
        </w:rPr>
        <w:t>财政支出结构不平衡示意图</w:t>
      </w:r>
      <w:bookmarkEnd w:id="123"/>
    </w:p>
    <w:p w14:paraId="55573859" w14:textId="77777777" w:rsidR="00B72A3B" w:rsidRDefault="007E11EF">
      <w:pPr>
        <w:pStyle w:val="2"/>
        <w:numPr>
          <w:ilvl w:val="1"/>
          <w:numId w:val="0"/>
        </w:numPr>
        <w:spacing w:line="240" w:lineRule="auto"/>
      </w:pPr>
      <w:bookmarkStart w:id="124" w:name="_Toc1785789649"/>
      <w:bookmarkStart w:id="125" w:name="_Toc686776643"/>
      <w:r>
        <w:rPr>
          <w:rFonts w:hint="eastAsia"/>
        </w:rPr>
        <w:t>2.3</w:t>
      </w:r>
      <w:r>
        <w:rPr>
          <w:rFonts w:hint="eastAsia"/>
        </w:rPr>
        <w:t>对全域公共服务一体化面临的困境研究</w:t>
      </w:r>
      <w:bookmarkEnd w:id="124"/>
      <w:bookmarkEnd w:id="125"/>
    </w:p>
    <w:p w14:paraId="0E19806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华凯认为，</w:t>
      </w:r>
      <w:r>
        <w:rPr>
          <w:rFonts w:ascii="Times New Roman Regular" w:eastAsia="宋体" w:hAnsi="Times New Roman Regular" w:cs="Times New Roman Regular"/>
        </w:rPr>
        <w:t>我国城乡二元体制的弊端导致了公共服务在城乡间分配失衡，一</w:t>
      </w:r>
      <w:r>
        <w:rPr>
          <w:rFonts w:ascii="Times New Roman Regular" w:eastAsia="宋体" w:hAnsi="Times New Roman Regular" w:cs="Times New Roman Regular"/>
        </w:rPr>
        <w:lastRenderedPageBreak/>
        <w:t>体化发展的滞后，致使我</w:t>
      </w:r>
      <w:r>
        <w:rPr>
          <w:rFonts w:ascii="Times New Roman Regular" w:eastAsia="宋体" w:hAnsi="Times New Roman Regular" w:cs="Times New Roman Regular" w:hint="eastAsia"/>
        </w:rPr>
        <w:t>国全域</w:t>
      </w:r>
      <w:r>
        <w:rPr>
          <w:rFonts w:ascii="Times New Roman Regular" w:eastAsia="宋体" w:hAnsi="Times New Roman Regular" w:cs="Times New Roman Regular"/>
        </w:rPr>
        <w:t>公共服务一体化难以推进，就目前而言，我们的政府为本地农村居民提供的公共服务是相当有限，农村居民大多数都是</w:t>
      </w:r>
      <w:r>
        <w:rPr>
          <w:rFonts w:ascii="Times New Roman Regular" w:eastAsia="宋体" w:hAnsi="Times New Roman Regular" w:cs="Times New Roman Regular"/>
        </w:rPr>
        <w:t>“</w:t>
      </w:r>
      <w:r>
        <w:rPr>
          <w:rFonts w:ascii="Times New Roman Regular" w:eastAsia="宋体" w:hAnsi="Times New Roman Regular" w:cs="Times New Roman Regular"/>
        </w:rPr>
        <w:t>自给自足</w:t>
      </w:r>
      <w:r>
        <w:rPr>
          <w:rFonts w:ascii="Times New Roman Regular" w:eastAsia="宋体" w:hAnsi="Times New Roman Regular" w:cs="Times New Roman Regular"/>
        </w:rPr>
        <w:t>”</w:t>
      </w:r>
      <w:r>
        <w:rPr>
          <w:rFonts w:ascii="Times New Roman Regular" w:eastAsia="宋体" w:hAnsi="Times New Roman Regular" w:cs="Times New Roman Regular"/>
        </w:rPr>
        <w:t>或集体组织获得相应的公共服务，服务水平有待提高。中国的人口众多，人口基数十分庞大，而就全国而言城镇化水平并不高，绝大部分人依旧生活在农村地区，土地少，公共服务相当缺乏，虽然近年来国家对农村公共事业的投入正在逐步增加，农村公共服务的供给水平和服务能力都有一定程度的提升，但由于地方政府在公共服务的供给问题上存在偏差，</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公共服务一体化一直没有得到有效推进。城乡公共服务一体化是针对我国</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公共服务不均衡发展现状提出来的，推进城乡公共服务一体化对经济发展和社会进步具有重要意义。推进</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公共服务一体化是城乡协调发展的必然要求，也是城市化推进必须解决的重要内容。为了提高农村公共服务的供给水平和服务能力，各级政府要提高对</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公共服务一体化的认识，提高重视程度，敢于开拓创新，科学合理地解决</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公共服务一体化所面临的实际困难和发展问题</w:t>
      </w:r>
      <w:r>
        <w:rPr>
          <w:rFonts w:ascii="Times New Roman Regular" w:eastAsia="宋体" w:hAnsi="Times New Roman Regular" w:cs="Times New Roman Regular" w:hint="eastAsia"/>
        </w:rPr>
        <w:t>。</w:t>
      </w:r>
    </w:p>
    <w:p w14:paraId="035EDF1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蔡芳宏认为，</w:t>
      </w:r>
      <w:r>
        <w:rPr>
          <w:rFonts w:ascii="Times New Roman Regular" w:eastAsia="宋体" w:hAnsi="Times New Roman Regular" w:cs="Times New Roman Regular"/>
        </w:rPr>
        <w:t>目前</w:t>
      </w:r>
      <w:r>
        <w:rPr>
          <w:rFonts w:ascii="Times New Roman Regular" w:eastAsia="宋体" w:hAnsi="Times New Roman Regular" w:cs="Times New Roman Regular" w:hint="eastAsia"/>
        </w:rPr>
        <w:t>国家</w:t>
      </w:r>
      <w:r>
        <w:rPr>
          <w:rFonts w:ascii="Times New Roman Regular" w:eastAsia="宋体" w:hAnsi="Times New Roman Regular" w:cs="Times New Roman Regular"/>
        </w:rPr>
        <w:t>财政预算管理不适应</w:t>
      </w:r>
      <w:r>
        <w:rPr>
          <w:rFonts w:ascii="Times New Roman Regular" w:eastAsia="宋体" w:hAnsi="Times New Roman Regular" w:cs="Times New Roman Regular" w:hint="eastAsia"/>
        </w:rPr>
        <w:t>全域公共服务</w:t>
      </w:r>
      <w:r>
        <w:rPr>
          <w:rFonts w:ascii="Times New Roman Regular" w:eastAsia="宋体" w:hAnsi="Times New Roman Regular" w:cs="Times New Roman Regular"/>
        </w:rPr>
        <w:t>一体化的要求。首先，在</w:t>
      </w:r>
      <w:r>
        <w:rPr>
          <w:rFonts w:ascii="Times New Roman Regular" w:eastAsia="宋体" w:hAnsi="Times New Roman Regular" w:cs="Times New Roman Regular"/>
        </w:rPr>
        <w:t>“</w:t>
      </w:r>
      <w:r>
        <w:rPr>
          <w:rFonts w:ascii="Times New Roman Regular" w:eastAsia="宋体" w:hAnsi="Times New Roman Regular" w:cs="Times New Roman Regular"/>
        </w:rPr>
        <w:t>乡财县管</w:t>
      </w:r>
      <w:r>
        <w:rPr>
          <w:rFonts w:ascii="Times New Roman Regular" w:eastAsia="宋体" w:hAnsi="Times New Roman Regular" w:cs="Times New Roman Regular"/>
        </w:rPr>
        <w:t>”</w:t>
      </w:r>
      <w:r>
        <w:rPr>
          <w:rFonts w:ascii="Times New Roman Regular" w:eastAsia="宋体" w:hAnsi="Times New Roman Regular" w:cs="Times New Roman Regular"/>
        </w:rPr>
        <w:t>预算管理改革后，乡镇政府一级政府预算主体地位被弱化了，乡镇政府发展</w:t>
      </w:r>
      <w:r>
        <w:rPr>
          <w:rFonts w:ascii="Times New Roman Regular" w:eastAsia="宋体" w:hAnsi="Times New Roman Regular" w:cs="Times New Roman Regular" w:hint="eastAsia"/>
        </w:rPr>
        <w:t>全域</w:t>
      </w:r>
      <w:r>
        <w:rPr>
          <w:rFonts w:ascii="Times New Roman Regular" w:eastAsia="宋体" w:hAnsi="Times New Roman Regular" w:cs="Times New Roman Regular"/>
        </w:rPr>
        <w:t>公共服务的能力受到约束。乡镇政府主要执行上级统一决策的预算，这与地方多元需求产生了矛盾，以致农村财政预算管理效率低、公平性差。其次，由于税费改革后，乡镇财政收支缺口大，为农业生产服务的</w:t>
      </w:r>
      <w:r>
        <w:rPr>
          <w:rFonts w:ascii="Times New Roman Regular" w:eastAsia="宋体" w:hAnsi="Times New Roman Regular" w:cs="Times New Roman Regular"/>
        </w:rPr>
        <w:t>“</w:t>
      </w:r>
      <w:r>
        <w:rPr>
          <w:rFonts w:ascii="Times New Roman Regular" w:eastAsia="宋体" w:hAnsi="Times New Roman Regular" w:cs="Times New Roman Regular"/>
        </w:rPr>
        <w:t>七站八所</w:t>
      </w:r>
      <w:r>
        <w:rPr>
          <w:rFonts w:ascii="Times New Roman Regular" w:eastAsia="宋体" w:hAnsi="Times New Roman Regular" w:cs="Times New Roman Regular"/>
        </w:rPr>
        <w:t>”</w:t>
      </w:r>
      <w:r>
        <w:rPr>
          <w:rFonts w:ascii="Times New Roman Regular" w:eastAsia="宋体" w:hAnsi="Times New Roman Regular" w:cs="Times New Roman Regular"/>
        </w:rPr>
        <w:t>成为许多基层政府改革的重点对象，许多地方对公共</w:t>
      </w:r>
      <w:r>
        <w:rPr>
          <w:rFonts w:ascii="Times New Roman Regular" w:eastAsia="宋体" w:hAnsi="Times New Roman Regular" w:cs="Times New Roman Regular" w:hint="eastAsia"/>
        </w:rPr>
        <w:t>服务</w:t>
      </w:r>
      <w:r>
        <w:rPr>
          <w:rFonts w:ascii="Times New Roman Regular" w:eastAsia="宋体" w:hAnsi="Times New Roman Regular" w:cs="Times New Roman Regular"/>
        </w:rPr>
        <w:t>事业部门进行以钱养事</w:t>
      </w:r>
      <w:r>
        <w:rPr>
          <w:rFonts w:ascii="Times New Roman Regular" w:eastAsia="宋体" w:hAnsi="Times New Roman Regular" w:cs="Times New Roman Regular"/>
        </w:rPr>
        <w:t>”</w:t>
      </w:r>
      <w:r>
        <w:rPr>
          <w:rFonts w:ascii="Times New Roman Regular" w:eastAsia="宋体" w:hAnsi="Times New Roman Regular" w:cs="Times New Roman Regular"/>
        </w:rPr>
        <w:t>的预算管理改革，试图提高农村财政支出的效率，实践中却造成许多地方农技推广休系</w:t>
      </w:r>
      <w:r>
        <w:rPr>
          <w:rFonts w:ascii="Times New Roman Regular" w:eastAsia="宋体" w:hAnsi="Times New Roman Regular" w:cs="Times New Roman Regular"/>
        </w:rPr>
        <w:t>“</w:t>
      </w:r>
      <w:r>
        <w:rPr>
          <w:rFonts w:ascii="Times New Roman Regular" w:eastAsia="宋体" w:hAnsi="Times New Roman Regular" w:cs="Times New Roman Regular"/>
        </w:rPr>
        <w:t>网破、线断、人散</w:t>
      </w:r>
      <w:r>
        <w:rPr>
          <w:rFonts w:ascii="Times New Roman Regular" w:eastAsia="宋体" w:hAnsi="Times New Roman Regular" w:cs="Times New Roman Regular"/>
        </w:rPr>
        <w:t>”</w:t>
      </w:r>
      <w:r>
        <w:rPr>
          <w:rFonts w:ascii="Times New Roman Regular" w:eastAsia="宋体" w:hAnsi="Times New Roman Regular" w:cs="Times New Roman Regular"/>
        </w:rPr>
        <w:t>。</w:t>
      </w:r>
    </w:p>
    <w:p w14:paraId="69A1EEC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王曙珏认为，改革开放以来，城市以及东部地区优先发展的战略导向更加强化了城市与农村、工业与农业发展的不协调。随之而来的城乡割裂的经济社会管理体制，包括户籍、财政以及土地等制度，进一步加剧了全域公共服务之间的差异，形成了巨大的区域差距和社会福利差异。</w:t>
      </w:r>
    </w:p>
    <w:p w14:paraId="0452AF60" w14:textId="77777777" w:rsidR="00B72A3B" w:rsidRDefault="007E11EF">
      <w:pPr>
        <w:pStyle w:val="a3"/>
        <w:spacing w:before="156" w:after="156"/>
        <w:ind w:firstLine="400"/>
      </w:pPr>
      <w:r>
        <w:lastRenderedPageBreak/>
        <w:t>图</w:t>
      </w:r>
      <w:r>
        <w:t xml:space="preserve"> </w:t>
      </w:r>
      <w:fldSimple w:instr=" STYLEREF 1 \s ">
        <w:r>
          <w:t>2</w:t>
        </w:r>
      </w:fldSimple>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Start w:id="126" w:name="_Toc1506343040"/>
      <w:r>
        <w:rPr>
          <w:noProof/>
        </w:rPr>
        <w:drawing>
          <wp:anchor distT="0" distB="0" distL="114300" distR="114300" simplePos="0" relativeHeight="251665408" behindDoc="0" locked="0" layoutInCell="1" allowOverlap="1" wp14:anchorId="383700F8" wp14:editId="312CF925">
            <wp:simplePos x="0" y="0"/>
            <wp:positionH relativeFrom="column">
              <wp:posOffset>-147320</wp:posOffset>
            </wp:positionH>
            <wp:positionV relativeFrom="paragraph">
              <wp:posOffset>12700</wp:posOffset>
            </wp:positionV>
            <wp:extent cx="5568950" cy="1571625"/>
            <wp:effectExtent l="0" t="0" r="19050" b="3175"/>
            <wp:wrapTopAndBottom/>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40"/>
                    <a:stretch>
                      <a:fillRect/>
                    </a:stretch>
                  </pic:blipFill>
                  <pic:spPr>
                    <a:xfrm>
                      <a:off x="0" y="0"/>
                      <a:ext cx="5568950" cy="1571625"/>
                    </a:xfrm>
                    <a:prstGeom prst="rect">
                      <a:avLst/>
                    </a:prstGeom>
                    <a:noFill/>
                    <a:ln>
                      <a:noFill/>
                    </a:ln>
                  </pic:spPr>
                </pic:pic>
              </a:graphicData>
            </a:graphic>
          </wp:anchor>
        </w:drawing>
      </w:r>
      <w:r>
        <w:rPr>
          <w:rFonts w:hint="eastAsia"/>
        </w:rPr>
        <w:t>全域公共服务一体化困境研究文献图</w:t>
      </w:r>
      <w:bookmarkEnd w:id="126"/>
    </w:p>
    <w:p w14:paraId="731EB03E" w14:textId="77777777" w:rsidR="00B72A3B" w:rsidRDefault="00B72A3B">
      <w:pPr>
        <w:spacing w:before="156" w:after="156"/>
        <w:ind w:firstLine="480"/>
      </w:pPr>
    </w:p>
    <w:p w14:paraId="7B5C2777" w14:textId="77777777" w:rsidR="00B72A3B" w:rsidRDefault="00B72A3B">
      <w:pPr>
        <w:spacing w:before="156" w:after="156"/>
        <w:ind w:firstLineChars="0" w:firstLine="0"/>
      </w:pPr>
    </w:p>
    <w:p w14:paraId="196304A2" w14:textId="77777777" w:rsidR="00B72A3B" w:rsidRDefault="00B72A3B">
      <w:pPr>
        <w:spacing w:before="156" w:after="156"/>
        <w:ind w:firstLineChars="400" w:firstLine="1285"/>
        <w:jc w:val="center"/>
        <w:rPr>
          <w:rFonts w:ascii="宋体" w:eastAsia="宋体" w:hAnsi="宋体" w:cs="宋体"/>
          <w:b/>
          <w:bCs/>
          <w:sz w:val="32"/>
          <w:szCs w:val="32"/>
        </w:rPr>
      </w:pPr>
    </w:p>
    <w:p w14:paraId="06B56CD5" w14:textId="77777777" w:rsidR="00B72A3B" w:rsidRDefault="007E11EF">
      <w:pPr>
        <w:pStyle w:val="1"/>
      </w:pPr>
      <w:bookmarkStart w:id="127" w:name="_Toc535180271"/>
      <w:bookmarkStart w:id="128" w:name="_Toc2077919923"/>
      <w:r>
        <w:rPr>
          <w:rFonts w:hint="eastAsia"/>
        </w:rPr>
        <w:t>调查方案设计</w:t>
      </w:r>
      <w:bookmarkEnd w:id="127"/>
      <w:bookmarkEnd w:id="128"/>
    </w:p>
    <w:p w14:paraId="791CE0C5" w14:textId="77777777" w:rsidR="00B72A3B" w:rsidRDefault="007E11EF">
      <w:pPr>
        <w:pStyle w:val="2"/>
        <w:numPr>
          <w:ilvl w:val="1"/>
          <w:numId w:val="0"/>
        </w:numPr>
        <w:spacing w:line="240" w:lineRule="auto"/>
      </w:pPr>
      <w:bookmarkStart w:id="129" w:name="_Toc1113301061"/>
      <w:bookmarkStart w:id="130" w:name="_Toc1221078347"/>
      <w:r>
        <w:rPr>
          <w:rFonts w:hint="eastAsia"/>
        </w:rPr>
        <w:t xml:space="preserve">3.1 </w:t>
      </w:r>
      <w:r>
        <w:rPr>
          <w:rFonts w:hint="eastAsia"/>
        </w:rPr>
        <w:t>调查范围及对象</w:t>
      </w:r>
      <w:bookmarkEnd w:id="129"/>
      <w:bookmarkEnd w:id="130"/>
    </w:p>
    <w:p w14:paraId="63E7EB03" w14:textId="77777777" w:rsidR="00B72A3B" w:rsidRDefault="007E11EF">
      <w:pPr>
        <w:pStyle w:val="3"/>
        <w:numPr>
          <w:ilvl w:val="2"/>
          <w:numId w:val="0"/>
        </w:numPr>
        <w:spacing w:line="240" w:lineRule="auto"/>
      </w:pPr>
      <w:bookmarkStart w:id="131" w:name="_Toc225915916"/>
      <w:bookmarkStart w:id="132" w:name="_Toc1310047297"/>
      <w:r>
        <w:rPr>
          <w:rFonts w:hint="eastAsia"/>
        </w:rPr>
        <w:t>3.1.1</w:t>
      </w:r>
      <w:r>
        <w:rPr>
          <w:rFonts w:hint="eastAsia"/>
        </w:rPr>
        <w:t>调查范围</w:t>
      </w:r>
      <w:bookmarkEnd w:id="131"/>
      <w:bookmarkEnd w:id="132"/>
    </w:p>
    <w:p w14:paraId="532FBF4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公共服务关乎民生，连接民心。随着当前我国经济社会的不断发展，人民群众日益增长的美好生活的需要对公共服务体系提出了新的更高要求，人民群众对美好生活更加向往，公共服务保障水平成为影响人民群众获得感、幸福感、安全感的重要因素。公共服务是民生福祉领域的具体表现，而其一体化走向是逐步实现共同富裕的必经之路。本次调查的内容范围包括推进公共服务一体化中的上述各项基础性工作内容如教育、医疗、养老、托育等，深入基层，对不同的年龄结构的群众进行相关满意度调查与需求偏好分析。</w:t>
      </w:r>
    </w:p>
    <w:p w14:paraId="69C939C4" w14:textId="77777777" w:rsidR="00B72A3B" w:rsidRDefault="007E11EF">
      <w:pPr>
        <w:pStyle w:val="a3"/>
        <w:spacing w:before="156" w:after="156"/>
        <w:ind w:firstLine="400"/>
      </w:pPr>
      <w:r>
        <w:rPr>
          <w:rFonts w:hint="eastAsia"/>
          <w:noProof/>
        </w:rPr>
        <w:lastRenderedPageBreak/>
        <w:drawing>
          <wp:anchor distT="0" distB="0" distL="114300" distR="114300" simplePos="0" relativeHeight="251683840" behindDoc="0" locked="0" layoutInCell="1" allowOverlap="1" wp14:anchorId="255ECC1F" wp14:editId="40C98645">
            <wp:simplePos x="0" y="0"/>
            <wp:positionH relativeFrom="column">
              <wp:posOffset>472440</wp:posOffset>
            </wp:positionH>
            <wp:positionV relativeFrom="paragraph">
              <wp:posOffset>118110</wp:posOffset>
            </wp:positionV>
            <wp:extent cx="4380230" cy="2901315"/>
            <wp:effectExtent l="0" t="0" r="1270" b="6985"/>
            <wp:wrapTopAndBottom/>
            <wp:docPr id="27" name="图片 27" descr="1433304f89bafbfabf876da65d966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33304f89bafbfabf876da65d966f6"/>
                    <pic:cNvPicPr>
                      <a:picLocks noChangeAspect="1"/>
                    </pic:cNvPicPr>
                  </pic:nvPicPr>
                  <pic:blipFill>
                    <a:blip r:embed="rId41"/>
                    <a:stretch>
                      <a:fillRect/>
                    </a:stretch>
                  </pic:blipFill>
                  <pic:spPr>
                    <a:xfrm>
                      <a:off x="0" y="0"/>
                      <a:ext cx="4380230" cy="2901315"/>
                    </a:xfrm>
                    <a:prstGeom prst="rect">
                      <a:avLst/>
                    </a:prstGeom>
                  </pic:spPr>
                </pic:pic>
              </a:graphicData>
            </a:graphic>
          </wp:anchor>
        </w:drawing>
      </w:r>
      <w:r>
        <w:t>图</w:t>
      </w:r>
      <w:r>
        <w:t xml:space="preserve"> </w:t>
      </w:r>
      <w:fldSimple w:instr=" STYLEREF 1 \s ">
        <w:r>
          <w:t>3</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33" w:name="_Toc1431196903"/>
      <w:r>
        <w:rPr>
          <w:rFonts w:hint="eastAsia"/>
        </w:rPr>
        <w:t>调查地点示意图</w:t>
      </w:r>
      <w:bookmarkEnd w:id="133"/>
    </w:p>
    <w:p w14:paraId="67B9F88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本次调查将选取浙江省全域</w:t>
      </w:r>
      <w:r>
        <w:rPr>
          <w:rFonts w:ascii="Times New Roman Regular" w:eastAsia="宋体" w:hAnsi="Times New Roman Regular" w:cs="Times New Roman Regular" w:hint="eastAsia"/>
        </w:rPr>
        <w:t>10</w:t>
      </w:r>
      <w:r>
        <w:rPr>
          <w:rFonts w:ascii="Times New Roman Regular" w:eastAsia="宋体" w:hAnsi="Times New Roman Regular" w:cs="Times New Roman Regular" w:hint="eastAsia"/>
        </w:rPr>
        <w:t>个县市区中具有典型代表特征的县级地市为主要调查地点，其中包括杭州的淳安县、临平区，宁波的象山县、温州的泰顺县和洞头区、嘉兴的嘉善县、桐乡市和海宁市、湖州的安吉县和德清县、绍兴的柯桥区、上虞区和新昌县、丽水的景宁畲族自治区和衢州的龙游县和开化县、金华的义乌市和东阳市以及舟山的定海区、普陀区和岱山县，共</w:t>
      </w:r>
      <w:commentRangeStart w:id="134"/>
      <w:r>
        <w:rPr>
          <w:rFonts w:ascii="Times New Roman Regular" w:eastAsia="宋体" w:hAnsi="Times New Roman Regular" w:cs="Times New Roman Regular" w:hint="eastAsia"/>
        </w:rPr>
        <w:t>24</w:t>
      </w:r>
      <w:commentRangeEnd w:id="134"/>
      <w:r w:rsidR="00DD6A61">
        <w:rPr>
          <w:rStyle w:val="af0"/>
        </w:rPr>
        <w:commentReference w:id="134"/>
      </w:r>
      <w:proofErr w:type="gramStart"/>
      <w:r>
        <w:rPr>
          <w:rFonts w:ascii="Times New Roman Regular" w:eastAsia="宋体" w:hAnsi="Times New Roman Regular" w:cs="Times New Roman Regular" w:hint="eastAsia"/>
        </w:rPr>
        <w:t>个</w:t>
      </w:r>
      <w:proofErr w:type="gramEnd"/>
      <w:r>
        <w:rPr>
          <w:rFonts w:ascii="Times New Roman Regular" w:eastAsia="宋体" w:hAnsi="Times New Roman Regular" w:cs="Times New Roman Regular" w:hint="eastAsia"/>
        </w:rPr>
        <w:t>县级地市展开深入实地调查，几乎实现了浙江省地级市的全覆盖，调研地点涵括从山区海岛到平原地区，从发达地区到欠发达地区，数据样本容量大且涵盖范围广，保证其所得数据的广泛性、真实性和有效性。</w:t>
      </w:r>
    </w:p>
    <w:p w14:paraId="64805B8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调查研究的范围聚焦于公共服务一体化推进中的民众心声，探究全域公共服务一体化群众满意度与需求偏好的调查研究。浙江省作为东部沿海经济发达省份，其公共服务一体化建设在全国处于领先地位，具有较高的研究价值，浙江省内区域发展相对均衡，既有杭州、宁波等大城市作为标杆，也不乏丽水、衢州等山区城市，样本多样性丰富。浙江省政府长期致力于推进“最多跑一次”改革，加速公共服务数字化转型与一体化进程，成效显著，为研究提供了丰富的实践基础，特选浙江省作为典型分析地，以公共服务一体化推进的群众满意度和需求偏好作为衡量公共服务工作进程的意向重要指标，能够切中其一体化建设中的重点，为推进全域公共服务一体化提供更加可靠的数据和理论支撑，为进一步优化公共</w:t>
      </w:r>
      <w:r>
        <w:rPr>
          <w:rFonts w:ascii="Times New Roman Regular" w:eastAsia="宋体" w:hAnsi="Times New Roman Regular" w:cs="Times New Roman Regular" w:hint="eastAsia"/>
        </w:rPr>
        <w:lastRenderedPageBreak/>
        <w:t>服务资源配置、提升服务质量、满足群众多元化需求提供科学依据，促进公共服务更加精准、高效、公平地惠及每一位民众。</w:t>
      </w:r>
    </w:p>
    <w:p w14:paraId="2B457B34" w14:textId="77777777" w:rsidR="00B72A3B" w:rsidRDefault="007E11EF">
      <w:pPr>
        <w:pStyle w:val="3"/>
        <w:numPr>
          <w:ilvl w:val="2"/>
          <w:numId w:val="0"/>
        </w:numPr>
        <w:spacing w:line="240" w:lineRule="auto"/>
      </w:pPr>
      <w:bookmarkStart w:id="135" w:name="_Toc1962571635"/>
      <w:bookmarkStart w:id="136" w:name="_Toc217712316"/>
      <w:r>
        <w:rPr>
          <w:rFonts w:hint="eastAsia"/>
        </w:rPr>
        <w:t xml:space="preserve">3.1.2 </w:t>
      </w:r>
      <w:r>
        <w:rPr>
          <w:rFonts w:hint="eastAsia"/>
        </w:rPr>
        <w:t>研究对象</w:t>
      </w:r>
      <w:bookmarkEnd w:id="135"/>
      <w:bookmarkEnd w:id="136"/>
    </w:p>
    <w:p w14:paraId="2394563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本次调查研究对象覆盖整个社会结构的多个维度，力求全面而深入地理解不同背景、不同年龄、不同社会层次的民众对于全域公共服务一体化的看法、需求及满意度。</w:t>
      </w:r>
    </w:p>
    <w:p w14:paraId="0CBBDA5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从年龄结构上来看，我们不仅仅局限于老年、中青年和青少年三大群体，还会进一步细分，比如考虑婴幼儿家庭的托育服务需求、青年创业者的政策支持需求、中年人的健康管理与养老规划需求等。这样的细分使我们能够更精确地把握每个年龄层在公共服务上的独特需求。社会层次方面，我们将深入研究不同收入水平、教育程度、职业背景及城乡差异对民众公共服务需求的影响。此外，我们还将特别关注特殊群体，如残疾人、外来务工人员、少数民族等，了解他们在享受全域公共服务一体化过程中可能面临的障碍和挑战，并探索有效的解决路径。</w:t>
      </w:r>
    </w:p>
    <w:p w14:paraId="1DB40018" w14:textId="77777777" w:rsidR="00B72A3B" w:rsidRDefault="007E11EF">
      <w:pPr>
        <w:pStyle w:val="a3"/>
        <w:spacing w:before="156" w:after="156"/>
        <w:ind w:firstLine="400"/>
      </w:pPr>
      <w:r>
        <w:rPr>
          <w:rFonts w:hint="eastAsia"/>
          <w:noProof/>
        </w:rPr>
        <w:drawing>
          <wp:anchor distT="0" distB="0" distL="114300" distR="114300" simplePos="0" relativeHeight="251684864" behindDoc="0" locked="0" layoutInCell="1" allowOverlap="1" wp14:anchorId="0E30EA13" wp14:editId="059088B0">
            <wp:simplePos x="0" y="0"/>
            <wp:positionH relativeFrom="column">
              <wp:posOffset>3810</wp:posOffset>
            </wp:positionH>
            <wp:positionV relativeFrom="page">
              <wp:posOffset>1034415</wp:posOffset>
            </wp:positionV>
            <wp:extent cx="5182870" cy="3173730"/>
            <wp:effectExtent l="0" t="0" r="24130" b="1270"/>
            <wp:wrapTopAndBottom/>
            <wp:docPr id="29" name="图片 29" descr="cbd0b892ab3ee699a45185889e749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bd0b892ab3ee699a45185889e749fb"/>
                    <pic:cNvPicPr>
                      <a:picLocks noChangeAspect="1"/>
                    </pic:cNvPicPr>
                  </pic:nvPicPr>
                  <pic:blipFill>
                    <a:blip r:embed="rId42"/>
                    <a:stretch>
                      <a:fillRect/>
                    </a:stretch>
                  </pic:blipFill>
                  <pic:spPr>
                    <a:xfrm>
                      <a:off x="0" y="0"/>
                      <a:ext cx="5182870" cy="3173730"/>
                    </a:xfrm>
                    <a:prstGeom prst="rect">
                      <a:avLst/>
                    </a:prstGeom>
                  </pic:spPr>
                </pic:pic>
              </a:graphicData>
            </a:graphic>
          </wp:anchor>
        </w:drawing>
      </w: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Pr>
          <w:rFonts w:hint="eastAsia"/>
        </w:rPr>
        <w:t>2</w:t>
      </w:r>
      <w:r>
        <w:rPr>
          <w:rFonts w:hint="eastAsia"/>
        </w:rPr>
        <w:fldChar w:fldCharType="end"/>
      </w:r>
      <w:bookmarkStart w:id="137" w:name="_Toc38589522"/>
      <w:r>
        <w:rPr>
          <w:rFonts w:hint="eastAsia"/>
        </w:rPr>
        <w:t>被调查者性别年龄结构图</w:t>
      </w:r>
      <w:bookmarkEnd w:id="137"/>
    </w:p>
    <w:p w14:paraId="1D744CF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本次调查研究将采取多维度、多层次的视角，全面而深入地剖析不同背景、不同年龄、不同社会层次的民众对于全域公共服务一体化的真实心声与需求偏好。</w:t>
      </w:r>
      <w:r>
        <w:rPr>
          <w:rFonts w:ascii="Times New Roman Regular" w:eastAsia="宋体" w:hAnsi="Times New Roman Regular" w:cs="Times New Roman Regular" w:hint="eastAsia"/>
        </w:rPr>
        <w:lastRenderedPageBreak/>
        <w:t>通过收集和分析大量的一手数据，我们将为政府和社会各界提供有价值的参考，共同推动公共服务体系的持续改进与升级，实现服务共进与社会和谐。</w:t>
      </w:r>
    </w:p>
    <w:p w14:paraId="11B8AA8C" w14:textId="77777777" w:rsidR="00B72A3B" w:rsidRDefault="007E11EF">
      <w:pPr>
        <w:pStyle w:val="2"/>
        <w:numPr>
          <w:ilvl w:val="1"/>
          <w:numId w:val="0"/>
        </w:numPr>
        <w:spacing w:line="240" w:lineRule="auto"/>
      </w:pPr>
      <w:bookmarkStart w:id="138" w:name="_Toc1926244171"/>
      <w:bookmarkStart w:id="139" w:name="_Toc1740135172"/>
      <w:r>
        <w:rPr>
          <w:rFonts w:hint="eastAsia"/>
        </w:rPr>
        <w:t xml:space="preserve">3.2 </w:t>
      </w:r>
      <w:r>
        <w:rPr>
          <w:rFonts w:hint="eastAsia"/>
        </w:rPr>
        <w:t>抽样方案设计</w:t>
      </w:r>
      <w:bookmarkEnd w:id="138"/>
      <w:bookmarkEnd w:id="139"/>
    </w:p>
    <w:p w14:paraId="74736D09" w14:textId="77777777" w:rsidR="00B72A3B" w:rsidRDefault="007E11EF">
      <w:pPr>
        <w:pStyle w:val="3"/>
        <w:numPr>
          <w:ilvl w:val="2"/>
          <w:numId w:val="0"/>
        </w:numPr>
        <w:spacing w:line="240" w:lineRule="auto"/>
      </w:pPr>
      <w:bookmarkStart w:id="140" w:name="_Toc2019530958"/>
      <w:bookmarkStart w:id="141" w:name="_Toc1069803472"/>
      <w:r>
        <w:rPr>
          <w:rFonts w:hint="eastAsia"/>
        </w:rPr>
        <w:t xml:space="preserve">3.2.1 </w:t>
      </w:r>
      <w:r>
        <w:rPr>
          <w:rFonts w:hint="eastAsia"/>
        </w:rPr>
        <w:t>预调查</w:t>
      </w:r>
      <w:bookmarkEnd w:id="140"/>
      <w:bookmarkEnd w:id="141"/>
    </w:p>
    <w:p w14:paraId="0B2AEA9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保证问卷的质量和实际调查、数据分析处理过程的顺利进行，团队在正式进行调查之前对部分调查区域人群进行了实地预调查和网络预调查。根据预调查结果，总结原有设计问卷和调查步骤不足，探索持续优化调查方法与技术手段，为后续的正式调查与政策建议奠定坚实基础。</w:t>
      </w:r>
    </w:p>
    <w:p w14:paraId="08770B5D" w14:textId="77777777" w:rsidR="00B72A3B" w:rsidRDefault="007E11EF">
      <w:pPr>
        <w:pStyle w:val="3"/>
        <w:numPr>
          <w:ilvl w:val="2"/>
          <w:numId w:val="0"/>
        </w:numPr>
        <w:spacing w:line="240" w:lineRule="auto"/>
        <w:rPr>
          <w:rFonts w:ascii="宋体" w:eastAsia="宋体" w:hAnsi="宋体" w:cs="宋体"/>
          <w:b w:val="0"/>
          <w:bCs/>
        </w:rPr>
      </w:pPr>
      <w:bookmarkStart w:id="142" w:name="_Toc1453861220"/>
      <w:r>
        <w:rPr>
          <w:rFonts w:ascii="宋体" w:eastAsia="宋体" w:hAnsi="宋体" w:cs="宋体" w:hint="eastAsia"/>
          <w:b w:val="0"/>
          <w:bCs/>
        </w:rPr>
        <w:t>（1）实地预调查</w:t>
      </w:r>
      <w:bookmarkEnd w:id="142"/>
    </w:p>
    <w:p w14:paraId="59FB941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保证问卷的质量和调查方式的可行性，团队在正式开展调查前对萧山区和临平区两地进行了实地预调查，通过实地走访两地基层，在了解两地公共服务基础性工程建设的基础上，我们通过现场发放问卷和深入与当地民众就公共服务一体化建设展开访谈，初步的了解到公共服务一体化建设在当地群众中的满意程度和他们的真实实际需求偏好。在此过程中，我们对问卷的逻辑性、表述性和谨慎性等方面做出了一定的修改，进一步提高了问卷的质量，同时强化了我们在下一阶段正式调查的可行性，也确保我们所收集到的第一手数据的有效性和真实性。</w:t>
      </w:r>
    </w:p>
    <w:p w14:paraId="236D6E75" w14:textId="77777777" w:rsidR="00B72A3B" w:rsidRDefault="007E11EF">
      <w:pPr>
        <w:pStyle w:val="3"/>
        <w:numPr>
          <w:ilvl w:val="2"/>
          <w:numId w:val="0"/>
        </w:numPr>
        <w:spacing w:line="240" w:lineRule="auto"/>
        <w:rPr>
          <w:rFonts w:ascii="宋体" w:eastAsia="宋体" w:hAnsi="宋体" w:cs="宋体"/>
          <w:b w:val="0"/>
          <w:bCs/>
        </w:rPr>
      </w:pPr>
      <w:bookmarkStart w:id="143" w:name="_Toc976588974"/>
      <w:r>
        <w:rPr>
          <w:rFonts w:ascii="宋体" w:eastAsia="宋体" w:hAnsi="宋体" w:cs="宋体" w:hint="eastAsia"/>
          <w:b w:val="0"/>
          <w:bCs/>
        </w:rPr>
        <w:t>（2）网络预调查</w:t>
      </w:r>
      <w:bookmarkEnd w:id="143"/>
    </w:p>
    <w:p w14:paraId="38333D25"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与实地预调查同时进行的，还有团队在线上发布的网络在线预调查。通过多个在线问卷平台发布在线问卷，确保调查的广泛覆盖与便捷参与。设置问题建议区域，根据预调查的经验和反馈，对问卷中存在的问题进行逐一优化。</w:t>
      </w:r>
    </w:p>
    <w:p w14:paraId="20BD8897" w14:textId="77777777" w:rsidR="00B72A3B" w:rsidRDefault="007E11EF">
      <w:pPr>
        <w:pStyle w:val="3"/>
        <w:numPr>
          <w:ilvl w:val="2"/>
          <w:numId w:val="0"/>
        </w:numPr>
        <w:spacing w:line="240" w:lineRule="auto"/>
      </w:pPr>
      <w:bookmarkStart w:id="144" w:name="_Toc313371997"/>
      <w:bookmarkStart w:id="145" w:name="_Toc1277770271"/>
      <w:r>
        <w:rPr>
          <w:rFonts w:hint="eastAsia"/>
        </w:rPr>
        <w:t xml:space="preserve">3.2.2 </w:t>
      </w:r>
      <w:r>
        <w:rPr>
          <w:rFonts w:hint="eastAsia"/>
        </w:rPr>
        <w:t>样本容量的确定</w:t>
      </w:r>
      <w:bookmarkEnd w:id="144"/>
      <w:bookmarkEnd w:id="145"/>
    </w:p>
    <w:p w14:paraId="222DBBA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样本容量是决定抽样误差大小的直接因素。在其他条件相同的情况下，抽样样本的单位数量与抽样误差成反比。在本次调查中，准确确定样本量是关键一环，它不仅关乎研究结果的可靠性，也直接影响到调查的效率和成本。简单随机抽样</w:t>
      </w:r>
      <w:r>
        <w:rPr>
          <w:rFonts w:ascii="Times New Roman Regular" w:eastAsia="宋体" w:hAnsi="Times New Roman Regular" w:cs="Times New Roman Regular" w:hint="eastAsia"/>
        </w:rPr>
        <w:lastRenderedPageBreak/>
        <w:t>作为最基本的抽样方法之一，其样本量的计算对于保证调查的科学性和代表性至关重要。</w:t>
      </w:r>
    </w:p>
    <w:p w14:paraId="4F84FBB7" w14:textId="77777777" w:rsidR="00B72A3B" w:rsidRDefault="007E11EF">
      <w:pPr>
        <w:spacing w:before="156" w:after="156"/>
        <w:ind w:firstLine="480"/>
        <w:jc w:val="center"/>
      </w:pPr>
      <w:r>
        <w:rPr>
          <w:rFonts w:ascii="Times New Roman Regular" w:eastAsia="宋体" w:hAnsi="Times New Roman Regular" w:cs="Times New Roman Regular" w:hint="eastAsia"/>
        </w:rPr>
        <w:t>简单随机抽样样本量的计算公式通常基于以下要素：总体标准差</w:t>
      </w:r>
      <w:r>
        <w:rPr>
          <w:rFonts w:ascii="Times New Roman Regular" w:eastAsia="宋体" w:hAnsi="Times New Roman Regular" w:cs="Times New Roman Regular" w:hint="eastAsia"/>
        </w:rPr>
        <w:object w:dxaOrig="250" w:dyaOrig="230" w14:anchorId="14D87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11.5pt" o:ole="">
            <v:imagedata r:id="rId43" o:title=""/>
          </v:shape>
          <o:OLEObject Type="Embed" ProgID="Equation.3" ShapeID="_x0000_i1025" DrawAspect="Content" ObjectID="_1786729176" r:id="rId44"/>
        </w:object>
      </w:r>
      <w:r>
        <w:rPr>
          <w:rFonts w:ascii="Times New Roman Regular" w:eastAsia="宋体" w:hAnsi="Times New Roman Regular" w:cs="Times New Roman Regular" w:hint="eastAsia"/>
        </w:rPr>
        <w:t>（或估计值</w:t>
      </w:r>
      <w:r>
        <w:rPr>
          <w:rFonts w:ascii="Times New Roman Regular" w:eastAsia="宋体" w:hAnsi="Times New Roman Regular" w:cs="Times New Roman Regular" w:hint="eastAsia"/>
        </w:rPr>
        <w:t>s</w:t>
      </w:r>
      <w:r>
        <w:rPr>
          <w:rFonts w:ascii="Times New Roman Regular" w:eastAsia="宋体" w:hAnsi="Times New Roman Regular" w:cs="Times New Roman Regular" w:hint="eastAsia"/>
        </w:rPr>
        <w:t>）、允许的误差范围</w:t>
      </w:r>
      <w:r>
        <w:rPr>
          <w:rFonts w:ascii="Times New Roman Regular" w:eastAsia="宋体" w:hAnsi="Times New Roman Regular" w:cs="Times New Roman Regular" w:hint="eastAsia"/>
        </w:rPr>
        <w:object w:dxaOrig="230" w:dyaOrig="250" w14:anchorId="4FE98458">
          <v:shape id="_x0000_i1026" type="#_x0000_t75" style="width:11.5pt;height:12.5pt" o:ole="">
            <v:imagedata r:id="rId45" o:title=""/>
          </v:shape>
          <o:OLEObject Type="Embed" ProgID="Equation.3" ShapeID="_x0000_i1026" DrawAspect="Content" ObjectID="_1786729177" r:id="rId46"/>
        </w:object>
      </w:r>
      <w:r>
        <w:rPr>
          <w:rFonts w:ascii="Times New Roman Regular" w:eastAsia="宋体" w:hAnsi="Times New Roman Regular" w:cs="Times New Roman Regular" w:hint="eastAsia"/>
        </w:rPr>
        <w:t>（即置信区间的一半）、以及期望的置信水平</w:t>
      </w:r>
      <w:r>
        <w:rPr>
          <w:rFonts w:ascii="Times New Roman Regular" w:eastAsia="宋体" w:hAnsi="Times New Roman Regular" w:cs="Times New Roman Regular" w:hint="eastAsia"/>
        </w:rPr>
        <w:object w:dxaOrig="668" w:dyaOrig="334" w14:anchorId="4C86FC15">
          <v:shape id="_x0000_i1027" type="#_x0000_t75" style="width:33.4pt;height:16.7pt" o:ole="">
            <v:imagedata r:id="rId47" o:title=""/>
          </v:shape>
          <o:OLEObject Type="Embed" ProgID="Equation.3" ShapeID="_x0000_i1027" DrawAspect="Content" ObjectID="_1786729178" r:id="rId48"/>
        </w:object>
      </w:r>
      <w:r>
        <w:rPr>
          <w:rFonts w:ascii="Times New Roman Regular" w:eastAsia="宋体" w:hAnsi="Times New Roman Regular" w:cs="Times New Roman Regular" w:hint="eastAsia"/>
        </w:rPr>
        <w:t>，其中</w:t>
      </w:r>
      <w:r>
        <w:rPr>
          <w:rFonts w:ascii="Times New Roman Regular" w:eastAsia="宋体" w:hAnsi="Times New Roman Regular" w:cs="Times New Roman Regular" w:hint="eastAsia"/>
        </w:rPr>
        <w:object w:dxaOrig="250" w:dyaOrig="230" w14:anchorId="7181A2D8">
          <v:shape id="_x0000_i1028" type="#_x0000_t75" style="width:12.5pt;height:11.5pt" o:ole="">
            <v:imagedata r:id="rId49" o:title=""/>
          </v:shape>
          <o:OLEObject Type="Embed" ProgID="Equation.3" ShapeID="_x0000_i1028" DrawAspect="Content" ObjectID="_1786729179" r:id="rId50"/>
        </w:object>
      </w:r>
      <w:r>
        <w:rPr>
          <w:rFonts w:ascii="Times New Roman Regular" w:eastAsia="宋体" w:hAnsi="Times New Roman Regular" w:cs="Times New Roman Regular" w:hint="eastAsia"/>
        </w:rPr>
        <w:t>为显著性水平，常取</w:t>
      </w:r>
      <w:r>
        <w:rPr>
          <w:rFonts w:ascii="Times New Roman Regular" w:eastAsia="宋体" w:hAnsi="Times New Roman Regular" w:cs="Times New Roman Regular" w:hint="eastAsia"/>
        </w:rPr>
        <w:t>0.05</w:t>
      </w:r>
      <w:r>
        <w:rPr>
          <w:rFonts w:ascii="Times New Roman Regular" w:eastAsia="宋体" w:hAnsi="Times New Roman Regular" w:cs="Times New Roman Regular" w:hint="eastAsia"/>
        </w:rPr>
        <w:t>，表示</w:t>
      </w:r>
      <w:r>
        <w:rPr>
          <w:rFonts w:ascii="Times New Roman Regular" w:eastAsia="宋体" w:hAnsi="Times New Roman Regular" w:cs="Times New Roman Regular" w:hint="eastAsia"/>
        </w:rPr>
        <w:t>95%</w:t>
      </w:r>
      <w:r>
        <w:rPr>
          <w:rFonts w:ascii="Times New Roman Regular" w:eastAsia="宋体" w:hAnsi="Times New Roman Regular" w:cs="Times New Roman Regular" w:hint="eastAsia"/>
        </w:rPr>
        <w:t>的置信度。具体公式可表达为：</w:t>
      </w:r>
      <w:r>
        <w:rPr>
          <w:rFonts w:hint="eastAsia"/>
          <w:position w:val="-28"/>
        </w:rPr>
        <w:object w:dxaOrig="2378" w:dyaOrig="1148" w14:anchorId="155123EB">
          <v:shape id="_x0000_i1029" type="#_x0000_t75" style="width:118.9pt;height:57.4pt" o:ole="">
            <v:imagedata r:id="rId51" o:title=""/>
          </v:shape>
          <o:OLEObject Type="Embed" ProgID="Equation.3" ShapeID="_x0000_i1029" DrawAspect="Content" ObjectID="_1786729180" r:id="rId52"/>
        </w:object>
      </w:r>
    </w:p>
    <w:p w14:paraId="3BB97399" w14:textId="77777777" w:rsidR="00B72A3B" w:rsidRDefault="007E11EF">
      <w:pPr>
        <w:spacing w:before="156" w:after="156"/>
        <w:ind w:firstLine="480"/>
        <w:rPr>
          <w:rFonts w:ascii="Times New Roman Regular" w:eastAsia="宋体" w:hAnsi="Times New Roman Regular" w:cs="Times New Roman Regular"/>
        </w:rPr>
      </w:pPr>
      <w:r>
        <w:rPr>
          <w:rFonts w:hint="eastAsia"/>
        </w:rPr>
        <w:t>其中，</w:t>
      </w:r>
      <w:r>
        <w:rPr>
          <w:rFonts w:hint="eastAsia"/>
          <w:position w:val="-28"/>
        </w:rPr>
        <w:object w:dxaOrig="438" w:dyaOrig="522" w14:anchorId="64DBB421">
          <v:shape id="_x0000_i1030" type="#_x0000_t75" style="width:21.9pt;height:26.1pt" o:ole="">
            <v:imagedata r:id="rId53" o:title=""/>
          </v:shape>
          <o:OLEObject Type="Embed" ProgID="Equation.3" ShapeID="_x0000_i1030" DrawAspect="Content" ObjectID="_1786729181" r:id="rId54"/>
        </w:object>
      </w:r>
      <w:r>
        <w:rPr>
          <w:rFonts w:hint="eastAsia"/>
        </w:rPr>
        <w:t>是标准正态分布中对应于</w:t>
      </w:r>
      <w:r>
        <w:rPr>
          <w:rFonts w:hint="eastAsia"/>
          <w:position w:val="-6"/>
        </w:rPr>
        <w:object w:dxaOrig="501" w:dyaOrig="271" w14:anchorId="5B9A33F2">
          <v:shape id="_x0000_i1031" type="#_x0000_t75" style="width:25.05pt;height:13.55pt" o:ole="">
            <v:imagedata r:id="rId55" o:title=""/>
          </v:shape>
          <o:OLEObject Type="Embed" ProgID="Equation.3" ShapeID="_x0000_i1031" DrawAspect="Content" ObjectID="_1786729182" r:id="rId56"/>
        </w:object>
      </w:r>
      <w:r>
        <w:rPr>
          <w:rFonts w:hint="eastAsia"/>
        </w:rPr>
        <w:t>的分位数，对于</w:t>
      </w:r>
      <w:r>
        <w:rPr>
          <w:rFonts w:hint="eastAsia"/>
        </w:rPr>
        <w:t>95%</w:t>
      </w:r>
      <w:r>
        <w:rPr>
          <w:rFonts w:hint="eastAsia"/>
        </w:rPr>
        <w:t>的置信度，</w:t>
      </w:r>
      <w:r>
        <w:rPr>
          <w:rFonts w:hint="eastAsia"/>
          <w:position w:val="-12"/>
        </w:rPr>
        <w:object w:dxaOrig="1169" w:dyaOrig="355" w14:anchorId="45C7C293">
          <v:shape id="_x0000_i1032" type="#_x0000_t75" style="width:58.45pt;height:17.75pt" o:ole="">
            <v:imagedata r:id="rId57" o:title=""/>
          </v:shape>
          <o:OLEObject Type="Embed" ProgID="Equation.3" ShapeID="_x0000_i1032" DrawAspect="Content" ObjectID="_1786729183" r:id="rId58"/>
        </w:object>
      </w:r>
      <w:r>
        <w:rPr>
          <w:rFonts w:hint="eastAsia"/>
        </w:rPr>
        <w:t>。</w:t>
      </w:r>
      <w:r>
        <w:rPr>
          <w:rFonts w:ascii="Times New Roman Regular" w:eastAsia="宋体" w:hAnsi="Times New Roman Regular" w:cs="Times New Roman Regular" w:hint="eastAsia"/>
        </w:rPr>
        <w:t>在实际应用中，若总体标准差</w:t>
      </w:r>
      <w:r>
        <w:rPr>
          <w:rFonts w:ascii="Times New Roman Regular" w:eastAsia="宋体" w:hAnsi="Times New Roman Regular" w:cs="Times New Roman Regular" w:hint="eastAsia"/>
        </w:rPr>
        <w:object w:dxaOrig="250" w:dyaOrig="230" w14:anchorId="1B805E51">
          <v:shape id="_x0000_i1033" type="#_x0000_t75" style="width:12.5pt;height:11.5pt" o:ole="">
            <v:imagedata r:id="rId43" o:title=""/>
          </v:shape>
          <o:OLEObject Type="Embed" ProgID="Equation.3" ShapeID="_x0000_i1033" DrawAspect="Content" ObjectID="_1786729184" r:id="rId59"/>
        </w:object>
      </w:r>
      <w:r>
        <w:rPr>
          <w:rFonts w:ascii="Times New Roman Regular" w:eastAsia="宋体" w:hAnsi="Times New Roman Regular" w:cs="Times New Roman Regular" w:hint="eastAsia"/>
        </w:rPr>
        <w:t>未知，可用样本标准差</w:t>
      </w:r>
      <w:r>
        <w:rPr>
          <w:rFonts w:ascii="Times New Roman Regular" w:eastAsia="宋体" w:hAnsi="Times New Roman Regular" w:cs="Times New Roman Regular" w:hint="eastAsia"/>
        </w:rPr>
        <w:t>s</w:t>
      </w:r>
      <w:r>
        <w:rPr>
          <w:rFonts w:ascii="Times New Roman Regular" w:eastAsia="宋体" w:hAnsi="Times New Roman Regular" w:cs="Times New Roman Regular" w:hint="eastAsia"/>
        </w:rPr>
        <w:t>代替，并适当调整公式以考虑样本的代表性。此外，还需考虑调查设计的复杂性、目标总体的异质性等因素，可能需要对基础样本量进行适当调整。</w:t>
      </w:r>
    </w:p>
    <w:p w14:paraId="54947F6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若估计总体标准差为</w:t>
      </w:r>
      <w:r>
        <w:rPr>
          <w:rFonts w:ascii="Times New Roman Regular" w:eastAsia="宋体" w:hAnsi="Times New Roman Regular" w:cs="Times New Roman Regular" w:hint="eastAsia"/>
        </w:rPr>
        <w:t>5</w:t>
      </w:r>
      <w:r>
        <w:rPr>
          <w:rFonts w:ascii="Times New Roman Regular" w:eastAsia="宋体" w:hAnsi="Times New Roman Regular" w:cs="Times New Roman Regular" w:hint="eastAsia"/>
        </w:rPr>
        <w:t>，期望误差不超过</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，以</w:t>
      </w:r>
      <w:r>
        <w:rPr>
          <w:rFonts w:ascii="Times New Roman Regular" w:eastAsia="宋体" w:hAnsi="Times New Roman Regular" w:cs="Times New Roman Regular" w:hint="eastAsia"/>
        </w:rPr>
        <w:t>95%</w:t>
      </w:r>
      <w:r>
        <w:rPr>
          <w:rFonts w:ascii="Times New Roman Regular" w:eastAsia="宋体" w:hAnsi="Times New Roman Regular" w:cs="Times New Roman Regular" w:hint="eastAsia"/>
        </w:rPr>
        <w:t>的置信度进行简单随机抽样，则根据公式计算得到的样本量约为（</w:t>
      </w:r>
      <w:r>
        <w:rPr>
          <w:rFonts w:ascii="Times New Roman Regular" w:eastAsia="宋体" w:hAnsi="Times New Roman Regular" w:cs="Times New Roman Regular" w:hint="eastAsia"/>
        </w:rPr>
        <w:t>1.96*5/1</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 xml:space="preserve">^2 </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 xml:space="preserve"> 96.04</w:t>
      </w:r>
      <w:r>
        <w:rPr>
          <w:rFonts w:ascii="Times New Roman Regular" w:eastAsia="宋体" w:hAnsi="Times New Roman Regular" w:cs="Times New Roman Regular" w:hint="eastAsia"/>
        </w:rPr>
        <w:t>，即至少需要调查约</w:t>
      </w:r>
      <w:r>
        <w:rPr>
          <w:rFonts w:ascii="Times New Roman Regular" w:eastAsia="宋体" w:hAnsi="Times New Roman Regular" w:cs="Times New Roman Regular" w:hint="eastAsia"/>
        </w:rPr>
        <w:t>96</w:t>
      </w:r>
      <w:r>
        <w:rPr>
          <w:rFonts w:ascii="Times New Roman Regular" w:eastAsia="宋体" w:hAnsi="Times New Roman Regular" w:cs="Times New Roman Regular" w:hint="eastAsia"/>
        </w:rPr>
        <w:t>个样本单位，以确保结果的准确性和可靠性。</w:t>
      </w:r>
    </w:p>
    <w:p w14:paraId="5FE9B0C5" w14:textId="77777777" w:rsidR="00B72A3B" w:rsidRDefault="007E11EF">
      <w:pPr>
        <w:pStyle w:val="3"/>
        <w:numPr>
          <w:ilvl w:val="2"/>
          <w:numId w:val="0"/>
        </w:numPr>
        <w:spacing w:line="240" w:lineRule="auto"/>
      </w:pPr>
      <w:bookmarkStart w:id="146" w:name="_Toc648474697"/>
      <w:bookmarkStart w:id="147" w:name="_Toc1213251135"/>
      <w:r>
        <w:rPr>
          <w:rFonts w:hint="eastAsia"/>
        </w:rPr>
        <w:t xml:space="preserve">3.2.3 </w:t>
      </w:r>
      <w:r>
        <w:rPr>
          <w:rFonts w:hint="eastAsia"/>
        </w:rPr>
        <w:t>样本量分配</w:t>
      </w:r>
      <w:bookmarkEnd w:id="146"/>
      <w:bookmarkEnd w:id="147"/>
    </w:p>
    <w:p w14:paraId="232F618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本次调查问卷的发放主要通过在线填写的形式，为确保所得问卷的有效性和准确性，被调查者在填写过程中，调查员在旁协助引导。团队将调查问卷设定为</w:t>
      </w:r>
      <w:r>
        <w:rPr>
          <w:rFonts w:ascii="Times New Roman Regular" w:eastAsia="宋体" w:hAnsi="Times New Roman Regular" w:cs="Times New Roman Regular" w:hint="eastAsia"/>
        </w:rPr>
        <w:t>580</w:t>
      </w:r>
      <w:r>
        <w:rPr>
          <w:rFonts w:ascii="Times New Roman Regular" w:eastAsia="宋体" w:hAnsi="Times New Roman Regular" w:cs="Times New Roman Regular" w:hint="eastAsia"/>
        </w:rPr>
        <w:t>份，实际收回</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份有效问卷，其中有效问卷具体分配如下表：</w:t>
      </w:r>
    </w:p>
    <w:p w14:paraId="6BBDBB27" w14:textId="77777777" w:rsidR="00B72A3B" w:rsidRDefault="007E11EF">
      <w:pPr>
        <w:pStyle w:val="a3"/>
        <w:spacing w:before="156" w:after="156"/>
        <w:ind w:firstLine="400"/>
      </w:pPr>
      <w:r>
        <w:rPr>
          <w:noProof/>
        </w:rPr>
        <w:lastRenderedPageBreak/>
        <w:drawing>
          <wp:anchor distT="0" distB="0" distL="114300" distR="114300" simplePos="0" relativeHeight="251685888" behindDoc="0" locked="0" layoutInCell="1" allowOverlap="1" wp14:anchorId="26AF05E5" wp14:editId="2381EC13">
            <wp:simplePos x="0" y="0"/>
            <wp:positionH relativeFrom="column">
              <wp:posOffset>514985</wp:posOffset>
            </wp:positionH>
            <wp:positionV relativeFrom="paragraph">
              <wp:posOffset>89535</wp:posOffset>
            </wp:positionV>
            <wp:extent cx="4244340" cy="2981960"/>
            <wp:effectExtent l="0" t="0" r="3810" b="8890"/>
            <wp:wrapTopAndBottom/>
            <wp:docPr id="18" name="图片 18" descr="c9b219d1dbd0acbf23e55166f55b8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9b219d1dbd0acbf23e55166f55b83c"/>
                    <pic:cNvPicPr>
                      <a:picLocks noChangeAspect="1"/>
                    </pic:cNvPicPr>
                  </pic:nvPicPr>
                  <pic:blipFill>
                    <a:blip r:embed="rId60"/>
                    <a:stretch>
                      <a:fillRect/>
                    </a:stretch>
                  </pic:blipFill>
                  <pic:spPr>
                    <a:xfrm>
                      <a:off x="0" y="0"/>
                      <a:ext cx="4244340" cy="2981960"/>
                    </a:xfrm>
                    <a:prstGeom prst="rect">
                      <a:avLst/>
                    </a:prstGeom>
                  </pic:spPr>
                </pic:pic>
              </a:graphicData>
            </a:graphic>
          </wp:anchor>
        </w:drawing>
      </w:r>
      <w:r>
        <w:t>图</w:t>
      </w:r>
      <w:r>
        <w:t xml:space="preserve"> </w:t>
      </w:r>
      <w:fldSimple w:instr=" STYLEREF 1 \s ">
        <w:r>
          <w:t>3</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148" w:name="_Toc793241918"/>
      <w:r>
        <w:rPr>
          <w:rFonts w:hint="eastAsia"/>
        </w:rPr>
        <w:t>样本量分配表</w:t>
      </w:r>
      <w:bookmarkEnd w:id="148"/>
    </w:p>
    <w:p w14:paraId="68C1C712" w14:textId="77777777" w:rsidR="00B72A3B" w:rsidRDefault="007E11EF">
      <w:pPr>
        <w:pStyle w:val="2"/>
        <w:numPr>
          <w:ilvl w:val="1"/>
          <w:numId w:val="0"/>
        </w:numPr>
        <w:spacing w:line="240" w:lineRule="auto"/>
      </w:pPr>
      <w:bookmarkStart w:id="149" w:name="_Toc754597680"/>
      <w:bookmarkStart w:id="150" w:name="_Toc434723954"/>
      <w:r>
        <w:rPr>
          <w:rFonts w:hint="eastAsia"/>
        </w:rPr>
        <w:t xml:space="preserve">3.3 </w:t>
      </w:r>
      <w:r>
        <w:rPr>
          <w:rFonts w:hint="eastAsia"/>
        </w:rPr>
        <w:t>调查问卷设计</w:t>
      </w:r>
      <w:bookmarkEnd w:id="149"/>
      <w:bookmarkEnd w:id="150"/>
    </w:p>
    <w:p w14:paraId="6CFED9C6" w14:textId="77777777" w:rsidR="00B72A3B" w:rsidRDefault="007E11EF">
      <w:pPr>
        <w:pStyle w:val="3"/>
        <w:numPr>
          <w:ilvl w:val="2"/>
          <w:numId w:val="0"/>
        </w:numPr>
        <w:spacing w:line="240" w:lineRule="auto"/>
      </w:pPr>
      <w:bookmarkStart w:id="151" w:name="_Toc1632272225"/>
      <w:bookmarkStart w:id="152" w:name="_Toc666127784"/>
      <w:r>
        <w:rPr>
          <w:rFonts w:hint="eastAsia"/>
        </w:rPr>
        <w:t xml:space="preserve">3.3.1 </w:t>
      </w:r>
      <w:r>
        <w:rPr>
          <w:rFonts w:hint="eastAsia"/>
        </w:rPr>
        <w:t>问卷设计原则</w:t>
      </w:r>
      <w:bookmarkEnd w:id="151"/>
      <w:bookmarkEnd w:id="152"/>
    </w:p>
    <w:p w14:paraId="07F571C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设计《民生为大·服务共进：全域公共服务一体化群众满意度与需求偏好的调查研究》问卷时，我们需遵循一系列原则，尤其强调创新性，以确保问卷内容既全面深入又贴近实际，有效捕捉民众的真实心声与多元化需求。</w:t>
      </w:r>
    </w:p>
    <w:p w14:paraId="6E1A81A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问题设计的创新性与前瞻性。超越传统满意度调查的框架，融入对未来服务期待与创新需求的探索性问题，如“您认为未来五年内，公共教育服务最需要哪些方面的创新或改革？”此类问题旨在激发受访者对未来服务模式的思考，为政策制定提供前瞻视角。</w:t>
      </w:r>
    </w:p>
    <w:p w14:paraId="09EDFEB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互动式与参与性设计。采用多选</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开放问答结合的方式，鼓励受访者不仅选择现有选项，还能通过文字描述具体需求或建议，如设置“在提升医疗服务质量方面，您还有哪些个性化或创新性的建议？”这种设计增强了问卷的互动性和参与感，使数据收集更加立体多元。</w:t>
      </w:r>
    </w:p>
    <w:p w14:paraId="0A51EBA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技术融合与智能化辅助。利用数字化工具，如在线问卷平台结合</w:t>
      </w:r>
      <w:r>
        <w:rPr>
          <w:rFonts w:ascii="Times New Roman Regular" w:eastAsia="宋体" w:hAnsi="Times New Roman Regular" w:cs="Times New Roman Regular" w:hint="eastAsia"/>
        </w:rPr>
        <w:t>AI</w:t>
      </w:r>
      <w:r>
        <w:rPr>
          <w:rFonts w:ascii="Times New Roman Regular" w:eastAsia="宋体" w:hAnsi="Times New Roman Regular" w:cs="Times New Roman Regular" w:hint="eastAsia"/>
        </w:rPr>
        <w:t>辅助分析，自动分类与总结高频词汇和意见，提高数据处理效率与准确性。同时，可探</w:t>
      </w:r>
      <w:r>
        <w:rPr>
          <w:rFonts w:ascii="Times New Roman Regular" w:eastAsia="宋体" w:hAnsi="Times New Roman Regular" w:cs="Times New Roman Regular" w:hint="eastAsia"/>
        </w:rPr>
        <w:lastRenderedPageBreak/>
        <w:t>索语音输入或图片上传功能，让不便书写的群体也能轻松表达意见。</w:t>
      </w:r>
    </w:p>
    <w:p w14:paraId="03C952F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差异化与分层抽样。根据地区、年龄、收入水平等因素进行差异化设计，确保问卷覆盖广泛且具有代表性。通过分层抽样，更精准地了解不同群体的特定需求与偏好，为制定差异化服务政策提供依据。</w:t>
      </w:r>
    </w:p>
    <w:p w14:paraId="5D80682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隐私保护与伦理考量。在问卷开头明确告知数据收集目的、使用方式及隐私保护措施，确保调查过程合法合规，尊重每一位受访者的隐私权与知情同意权，构建信任的调查环境。</w:t>
      </w:r>
    </w:p>
    <w:p w14:paraId="22298B1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反馈循环与持续改进。问卷设计需具备灵活性，根据初步反馈适时调整问卷内容与结构，形成闭环反馈机制。同时，建立长效跟踪机制，定期复查服务改进成效，确保民众心声能够持续转化为实际服务质量的提升。</w:t>
      </w:r>
    </w:p>
    <w:p w14:paraId="2ECAF902" w14:textId="77777777" w:rsidR="00B72A3B" w:rsidRDefault="007E11EF">
      <w:pPr>
        <w:pStyle w:val="a3"/>
        <w:spacing w:before="156" w:after="156"/>
        <w:ind w:firstLine="400"/>
      </w:pPr>
      <w:r>
        <w:rPr>
          <w:rFonts w:hint="eastAsia"/>
          <w:noProof/>
        </w:rPr>
        <w:drawing>
          <wp:anchor distT="0" distB="0" distL="114300" distR="114300" simplePos="0" relativeHeight="251686912" behindDoc="0" locked="0" layoutInCell="1" allowOverlap="1" wp14:anchorId="4A4A4C20" wp14:editId="1F573C72">
            <wp:simplePos x="0" y="0"/>
            <wp:positionH relativeFrom="column">
              <wp:posOffset>6350</wp:posOffset>
            </wp:positionH>
            <wp:positionV relativeFrom="paragraph">
              <wp:posOffset>66040</wp:posOffset>
            </wp:positionV>
            <wp:extent cx="5262245" cy="1635125"/>
            <wp:effectExtent l="0" t="0" r="20955" b="15875"/>
            <wp:wrapTopAndBottom/>
            <wp:docPr id="28" name="图片 28" descr="微信图片编辑_2024082210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编辑_20240822103658"/>
                    <pic:cNvPicPr>
                      <a:picLocks noChangeAspect="1"/>
                    </pic:cNvPicPr>
                  </pic:nvPicPr>
                  <pic:blipFill>
                    <a:blip r:embed="rId61"/>
                    <a:stretch>
                      <a:fillRect/>
                    </a:stretch>
                  </pic:blipFill>
                  <pic:spPr>
                    <a:xfrm>
                      <a:off x="0" y="0"/>
                      <a:ext cx="5262245" cy="1635125"/>
                    </a:xfrm>
                    <a:prstGeom prst="rect">
                      <a:avLst/>
                    </a:prstGeom>
                  </pic:spPr>
                </pic:pic>
              </a:graphicData>
            </a:graphic>
          </wp:anchor>
        </w:drawing>
      </w:r>
      <w:r>
        <w:t>图</w:t>
      </w:r>
      <w:r>
        <w:t xml:space="preserve"> </w:t>
      </w:r>
      <w:fldSimple w:instr=" STYLEREF 1 \s ">
        <w:r>
          <w:t>3</w:t>
        </w:r>
      </w:fldSimple>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153" w:name="_Toc764853893"/>
      <w:r>
        <w:rPr>
          <w:rFonts w:hint="eastAsia"/>
        </w:rPr>
        <w:t>问卷设计原则示意图</w:t>
      </w:r>
      <w:bookmarkEnd w:id="153"/>
    </w:p>
    <w:p w14:paraId="3BBF85E9" w14:textId="77777777" w:rsidR="00B72A3B" w:rsidRDefault="007E11EF">
      <w:pPr>
        <w:pStyle w:val="3"/>
        <w:numPr>
          <w:ilvl w:val="2"/>
          <w:numId w:val="0"/>
        </w:numPr>
        <w:spacing w:line="240" w:lineRule="auto"/>
      </w:pPr>
      <w:bookmarkStart w:id="154" w:name="_Toc777413877"/>
      <w:bookmarkStart w:id="155" w:name="_Toc1643178797"/>
      <w:r>
        <w:rPr>
          <w:rFonts w:hint="eastAsia"/>
        </w:rPr>
        <w:t xml:space="preserve">3.3.2 </w:t>
      </w:r>
      <w:r>
        <w:rPr>
          <w:rFonts w:hint="eastAsia"/>
        </w:rPr>
        <w:t>问卷内容设计</w:t>
      </w:r>
      <w:bookmarkEnd w:id="154"/>
      <w:bookmarkEnd w:id="155"/>
    </w:p>
    <w:p w14:paraId="3D8120B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民众对于当前推进公共服务一体化建设的满意程度及具体需求偏好是进一步优化公共服务供给的支撑根据，基于此重要性，我们团队，以浙江省</w:t>
      </w:r>
      <w:r>
        <w:rPr>
          <w:rFonts w:ascii="Times New Roman Regular" w:eastAsia="宋体" w:hAnsi="Times New Roman Regular" w:cs="Times New Roman Regular" w:hint="eastAsia"/>
        </w:rPr>
        <w:t>27</w:t>
      </w:r>
      <w:r>
        <w:rPr>
          <w:rFonts w:ascii="Times New Roman Regular" w:eastAsia="宋体" w:hAnsi="Times New Roman Regular" w:cs="Times New Roman Regular" w:hint="eastAsia"/>
        </w:rPr>
        <w:t>地的当地民众为主要调查对象，设计了问卷内容如下：</w:t>
      </w:r>
    </w:p>
    <w:p w14:paraId="1DD13452" w14:textId="77777777" w:rsidR="00B72A3B" w:rsidRDefault="007E11EF">
      <w:pPr>
        <w:pStyle w:val="3"/>
        <w:numPr>
          <w:ilvl w:val="2"/>
          <w:numId w:val="0"/>
        </w:numPr>
        <w:spacing w:line="240" w:lineRule="auto"/>
        <w:rPr>
          <w:rFonts w:ascii="宋体" w:eastAsia="宋体" w:hAnsi="宋体" w:cs="宋体"/>
          <w:b w:val="0"/>
          <w:bCs/>
        </w:rPr>
      </w:pPr>
      <w:bookmarkStart w:id="156" w:name="_Toc266340759"/>
      <w:r>
        <w:rPr>
          <w:rFonts w:ascii="宋体" w:eastAsia="宋体" w:hAnsi="宋体" w:cs="宋体" w:hint="eastAsia"/>
          <w:b w:val="0"/>
          <w:bCs/>
        </w:rPr>
        <w:t>（1）基本信息</w:t>
      </w:r>
      <w:bookmarkEnd w:id="156"/>
    </w:p>
    <w:p w14:paraId="7DD102D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问卷的开头，我们设置了引言部分，主要内容围绕被调查者的基本信息展开，并开宗明义点明此次调查的目的和意义，从一定程度上解开被调查者的疑惑。内容将初步了解到被调查者的性别、年龄、所在地、职业、月收入和收入来源等基本情况。同时此次问卷采用匿名形式，这将更好的保护被调查者的个人隐私，</w:t>
      </w:r>
      <w:r>
        <w:rPr>
          <w:rFonts w:ascii="Times New Roman Regular" w:eastAsia="宋体" w:hAnsi="Times New Roman Regular" w:cs="Times New Roman Regular" w:hint="eastAsia"/>
        </w:rPr>
        <w:lastRenderedPageBreak/>
        <w:t>并对被调查者表示感谢，体现出问卷的规范性，可以使被调查者认真完成此次问卷调查提高问卷的有效性和可达性。</w:t>
      </w:r>
    </w:p>
    <w:p w14:paraId="56668570" w14:textId="77777777" w:rsidR="00B72A3B" w:rsidRDefault="007E11EF">
      <w:pPr>
        <w:pStyle w:val="3"/>
        <w:numPr>
          <w:ilvl w:val="2"/>
          <w:numId w:val="0"/>
        </w:numPr>
        <w:spacing w:line="240" w:lineRule="auto"/>
        <w:rPr>
          <w:rFonts w:ascii="宋体" w:eastAsia="宋体" w:hAnsi="宋体" w:cs="宋体"/>
          <w:b w:val="0"/>
          <w:bCs/>
        </w:rPr>
      </w:pPr>
      <w:bookmarkStart w:id="157" w:name="_Toc1033216165"/>
      <w:r>
        <w:rPr>
          <w:rFonts w:ascii="宋体" w:eastAsia="宋体" w:hAnsi="宋体" w:cs="宋体" w:hint="eastAsia"/>
          <w:b w:val="0"/>
          <w:bCs/>
        </w:rPr>
        <w:t>（2）问卷主体</w:t>
      </w:r>
      <w:bookmarkEnd w:id="157"/>
    </w:p>
    <w:p w14:paraId="3619EE6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问卷的主体部分的设计严格按照问卷设计的原则进行安排，每个问题都紧贴着本次调查主题，问卷内容主体主要分为基础设施与服务可达性、经济发展与就业社会服务与文化生活、生态环境与可持续发展这三个大方面展开，对公共服务展开详细的问卷内容组合，问题覆盖性广，专业性强。同时对问题中的相关选项进行赋值，并按照题目的相关性与重要性进行排列与数字编码，为后续数据分析工作提供重要的数据支撑。</w:t>
      </w:r>
    </w:p>
    <w:p w14:paraId="1BDCDC83" w14:textId="77777777" w:rsidR="00B72A3B" w:rsidRDefault="007E11EF">
      <w:pPr>
        <w:pStyle w:val="3"/>
        <w:numPr>
          <w:ilvl w:val="2"/>
          <w:numId w:val="0"/>
        </w:numPr>
        <w:spacing w:line="240" w:lineRule="auto"/>
        <w:rPr>
          <w:rFonts w:ascii="宋体" w:eastAsia="宋体" w:hAnsi="宋体" w:cs="宋体"/>
          <w:b w:val="0"/>
          <w:bCs/>
        </w:rPr>
      </w:pPr>
      <w:bookmarkStart w:id="158" w:name="_Toc711315513"/>
      <w:r>
        <w:rPr>
          <w:rFonts w:ascii="宋体" w:eastAsia="宋体" w:hAnsi="宋体" w:cs="宋体" w:hint="eastAsia"/>
          <w:b w:val="0"/>
          <w:bCs/>
        </w:rPr>
        <w:t>（3）开放求索</w:t>
      </w:r>
      <w:bookmarkEnd w:id="158"/>
    </w:p>
    <w:p w14:paraId="03044C4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在问卷的最后还设置了开放性问题一项。对公共服务一体化发展建设的着力点、改革实质性措施和缩小差距等方面进行了开放性描述发问。设置了多选选项，一定程度上避免了被调查者纠结犹豫等问题。</w:t>
      </w:r>
    </w:p>
    <w:p w14:paraId="56F02773" w14:textId="77777777" w:rsidR="00B72A3B" w:rsidRDefault="007E11EF">
      <w:pPr>
        <w:pStyle w:val="a3"/>
        <w:spacing w:before="156" w:after="156"/>
        <w:ind w:firstLine="400"/>
      </w:pPr>
      <w:r>
        <w:t>表</w:t>
      </w:r>
      <w:r>
        <w:t xml:space="preserve"> </w:t>
      </w:r>
      <w:fldSimple w:instr=" STYLEREF 1 \s ">
        <w:r>
          <w:t>3</w:t>
        </w:r>
      </w:fldSimple>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Start w:id="159" w:name="_Toc1158403525"/>
      <w:r>
        <w:rPr>
          <w:rFonts w:hint="eastAsia"/>
        </w:rPr>
        <w:t>问卷设计表</w:t>
      </w:r>
      <w:bookmarkEnd w:id="159"/>
    </w:p>
    <w:tbl>
      <w:tblPr>
        <w:tblStyle w:val="ab"/>
        <w:tblW w:w="0" w:type="auto"/>
        <w:tblLook w:val="04A0" w:firstRow="1" w:lastRow="0" w:firstColumn="1" w:lastColumn="0" w:noHBand="0" w:noVBand="1"/>
      </w:tblPr>
      <w:tblGrid>
        <w:gridCol w:w="2761"/>
        <w:gridCol w:w="2770"/>
        <w:gridCol w:w="2775"/>
      </w:tblGrid>
      <w:tr w:rsidR="00B72A3B" w14:paraId="13D1DE5A" w14:textId="77777777">
        <w:tc>
          <w:tcPr>
            <w:tcW w:w="8522" w:type="dxa"/>
            <w:gridSpan w:val="3"/>
            <w:tcBorders>
              <w:top w:val="single" w:sz="12" w:space="0" w:color="000000"/>
              <w:left w:val="nil"/>
              <w:bottom w:val="single" w:sz="4" w:space="0" w:color="000000"/>
              <w:right w:val="nil"/>
              <w:tl2br w:val="nil"/>
            </w:tcBorders>
            <w:shd w:val="clear" w:color="auto" w:fill="FFFFFF"/>
          </w:tcPr>
          <w:p w14:paraId="56263BD3" w14:textId="77777777" w:rsidR="00B72A3B" w:rsidRDefault="007E11EF">
            <w:pPr>
              <w:spacing w:before="156" w:after="156"/>
              <w:ind w:firstLineChars="0" w:firstLine="0"/>
              <w:jc w:val="center"/>
              <w:rPr>
                <w:color w:val="000000"/>
              </w:rPr>
            </w:pPr>
            <w:r>
              <w:rPr>
                <w:rFonts w:hint="eastAsia"/>
                <w:color w:val="000000"/>
              </w:rPr>
              <w:t>问卷设计</w:t>
            </w:r>
          </w:p>
        </w:tc>
      </w:tr>
      <w:tr w:rsidR="00B72A3B" w14:paraId="18F23B7F" w14:textId="77777777">
        <w:tc>
          <w:tcPr>
            <w:tcW w:w="2839" w:type="dxa"/>
            <w:tcBorders>
              <w:top w:val="single" w:sz="4" w:space="0" w:color="000000"/>
              <w:left w:val="nil"/>
              <w:bottom w:val="nil"/>
              <w:right w:val="nil"/>
            </w:tcBorders>
            <w:shd w:val="clear" w:color="auto" w:fill="FFFFFF"/>
          </w:tcPr>
          <w:p w14:paraId="754BEE38" w14:textId="77777777" w:rsidR="00B72A3B" w:rsidRDefault="007E11EF">
            <w:pPr>
              <w:spacing w:before="156" w:after="156"/>
              <w:ind w:firstLineChars="0" w:firstLine="0"/>
              <w:jc w:val="center"/>
              <w:rPr>
                <w:color w:val="000000"/>
              </w:rPr>
            </w:pPr>
            <w:r>
              <w:rPr>
                <w:rFonts w:hint="eastAsia"/>
                <w:color w:val="000000"/>
              </w:rPr>
              <w:t>模块</w:t>
            </w:r>
          </w:p>
        </w:tc>
        <w:tc>
          <w:tcPr>
            <w:tcW w:w="2841" w:type="dxa"/>
            <w:tcBorders>
              <w:top w:val="single" w:sz="4" w:space="0" w:color="000000"/>
              <w:left w:val="nil"/>
              <w:bottom w:val="nil"/>
              <w:right w:val="nil"/>
            </w:tcBorders>
            <w:shd w:val="clear" w:color="auto" w:fill="FFFFFF"/>
          </w:tcPr>
          <w:p w14:paraId="7CFEDE24" w14:textId="77777777" w:rsidR="00B72A3B" w:rsidRDefault="007E11EF">
            <w:pPr>
              <w:spacing w:before="156" w:after="156"/>
              <w:ind w:firstLineChars="0" w:firstLine="0"/>
              <w:jc w:val="center"/>
              <w:rPr>
                <w:color w:val="000000"/>
              </w:rPr>
            </w:pPr>
            <w:r>
              <w:rPr>
                <w:rFonts w:hint="eastAsia"/>
                <w:color w:val="000000"/>
              </w:rPr>
              <w:t>涵盖的内容</w:t>
            </w:r>
          </w:p>
        </w:tc>
        <w:tc>
          <w:tcPr>
            <w:tcW w:w="2842" w:type="dxa"/>
            <w:tcBorders>
              <w:top w:val="single" w:sz="4" w:space="0" w:color="000000"/>
              <w:left w:val="nil"/>
              <w:bottom w:val="nil"/>
              <w:right w:val="nil"/>
            </w:tcBorders>
            <w:shd w:val="clear" w:color="auto" w:fill="FFFFFF"/>
          </w:tcPr>
          <w:p w14:paraId="589CF866" w14:textId="77777777" w:rsidR="00B72A3B" w:rsidRDefault="007E11EF">
            <w:pPr>
              <w:spacing w:before="156" w:after="156"/>
              <w:ind w:firstLineChars="0" w:firstLine="0"/>
              <w:jc w:val="center"/>
              <w:rPr>
                <w:color w:val="000000"/>
              </w:rPr>
            </w:pPr>
            <w:r>
              <w:rPr>
                <w:rFonts w:hint="eastAsia"/>
                <w:color w:val="000000"/>
              </w:rPr>
              <w:t>设计目的</w:t>
            </w:r>
          </w:p>
        </w:tc>
      </w:tr>
      <w:tr w:rsidR="00B72A3B" w14:paraId="6FEF419B" w14:textId="77777777">
        <w:tc>
          <w:tcPr>
            <w:tcW w:w="2839" w:type="dxa"/>
            <w:vMerge w:val="restart"/>
            <w:tcBorders>
              <w:top w:val="nil"/>
              <w:left w:val="nil"/>
              <w:bottom w:val="nil"/>
              <w:right w:val="nil"/>
            </w:tcBorders>
            <w:shd w:val="clear" w:color="auto" w:fill="FFFFFF"/>
            <w:vAlign w:val="center"/>
          </w:tcPr>
          <w:p w14:paraId="1FE133D5" w14:textId="77777777" w:rsidR="00B72A3B" w:rsidRDefault="007E11EF">
            <w:pPr>
              <w:spacing w:before="156" w:after="156"/>
              <w:ind w:firstLineChars="0" w:firstLine="0"/>
              <w:jc w:val="center"/>
              <w:rPr>
                <w:color w:val="000000"/>
              </w:rPr>
            </w:pPr>
            <w:r>
              <w:rPr>
                <w:rFonts w:hint="eastAsia"/>
                <w:color w:val="000000"/>
              </w:rPr>
              <w:t>个人基本信息</w:t>
            </w:r>
          </w:p>
        </w:tc>
        <w:tc>
          <w:tcPr>
            <w:tcW w:w="2841" w:type="dxa"/>
            <w:tcBorders>
              <w:top w:val="nil"/>
              <w:left w:val="nil"/>
              <w:bottom w:val="nil"/>
              <w:right w:val="nil"/>
            </w:tcBorders>
            <w:shd w:val="clear" w:color="auto" w:fill="FFFFFF"/>
          </w:tcPr>
          <w:p w14:paraId="1D8E2ACD" w14:textId="77777777" w:rsidR="00B72A3B" w:rsidRDefault="007E11EF">
            <w:pPr>
              <w:spacing w:before="156" w:after="156"/>
              <w:ind w:firstLineChars="0" w:firstLine="0"/>
              <w:rPr>
                <w:color w:val="000000"/>
              </w:rPr>
            </w:pPr>
            <w:r>
              <w:rPr>
                <w:rFonts w:hint="eastAsia"/>
                <w:color w:val="000000"/>
              </w:rPr>
              <w:t>性别、年龄、学历、职业</w:t>
            </w:r>
          </w:p>
        </w:tc>
        <w:tc>
          <w:tcPr>
            <w:tcW w:w="2842" w:type="dxa"/>
            <w:vMerge w:val="restart"/>
            <w:tcBorders>
              <w:top w:val="nil"/>
              <w:left w:val="nil"/>
              <w:bottom w:val="nil"/>
              <w:right w:val="nil"/>
            </w:tcBorders>
            <w:shd w:val="clear" w:color="auto" w:fill="FFFFFF"/>
            <w:vAlign w:val="center"/>
          </w:tcPr>
          <w:p w14:paraId="720CCBB1" w14:textId="77777777" w:rsidR="00B72A3B" w:rsidRDefault="007E11EF">
            <w:pPr>
              <w:spacing w:before="156" w:after="156"/>
              <w:ind w:firstLineChars="0" w:firstLine="0"/>
              <w:rPr>
                <w:color w:val="000000"/>
              </w:rPr>
            </w:pPr>
            <w:r>
              <w:rPr>
                <w:rFonts w:hint="eastAsia"/>
                <w:color w:val="000000"/>
              </w:rPr>
              <w:t>收集被调查者的基本信息为后续调查研究分析奠定基础</w:t>
            </w:r>
          </w:p>
        </w:tc>
      </w:tr>
      <w:tr w:rsidR="00B72A3B" w14:paraId="6929EEEB" w14:textId="77777777">
        <w:tc>
          <w:tcPr>
            <w:tcW w:w="2839" w:type="dxa"/>
            <w:vMerge/>
            <w:tcBorders>
              <w:top w:val="nil"/>
              <w:left w:val="nil"/>
              <w:bottom w:val="nil"/>
              <w:right w:val="nil"/>
            </w:tcBorders>
            <w:shd w:val="clear" w:color="auto" w:fill="FFFFFF"/>
          </w:tcPr>
          <w:p w14:paraId="48B4BE56"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58F6B9CA" w14:textId="77777777" w:rsidR="00B72A3B" w:rsidRDefault="007E11EF">
            <w:pPr>
              <w:spacing w:before="156" w:after="156"/>
              <w:ind w:firstLineChars="0" w:firstLine="0"/>
              <w:rPr>
                <w:color w:val="000000"/>
              </w:rPr>
            </w:pPr>
            <w:r>
              <w:rPr>
                <w:rFonts w:hint="eastAsia"/>
                <w:color w:val="000000"/>
              </w:rPr>
              <w:t>所在地、是否为常住人口</w:t>
            </w:r>
          </w:p>
        </w:tc>
        <w:tc>
          <w:tcPr>
            <w:tcW w:w="2842" w:type="dxa"/>
            <w:vMerge/>
            <w:tcBorders>
              <w:top w:val="nil"/>
              <w:left w:val="nil"/>
              <w:bottom w:val="nil"/>
              <w:right w:val="nil"/>
            </w:tcBorders>
            <w:shd w:val="clear" w:color="auto" w:fill="FFFFFF"/>
          </w:tcPr>
          <w:p w14:paraId="0C425E57" w14:textId="77777777" w:rsidR="00B72A3B" w:rsidRDefault="00B72A3B">
            <w:pPr>
              <w:spacing w:before="156" w:after="156"/>
              <w:ind w:firstLineChars="0" w:firstLine="0"/>
              <w:rPr>
                <w:color w:val="000000"/>
              </w:rPr>
            </w:pPr>
          </w:p>
        </w:tc>
      </w:tr>
      <w:tr w:rsidR="00B72A3B" w14:paraId="52491225" w14:textId="77777777">
        <w:trPr>
          <w:trHeight w:val="90"/>
        </w:trPr>
        <w:tc>
          <w:tcPr>
            <w:tcW w:w="2839" w:type="dxa"/>
            <w:vMerge/>
            <w:tcBorders>
              <w:top w:val="nil"/>
              <w:left w:val="nil"/>
              <w:bottom w:val="nil"/>
              <w:right w:val="nil"/>
            </w:tcBorders>
            <w:shd w:val="clear" w:color="auto" w:fill="FFFFFF"/>
          </w:tcPr>
          <w:p w14:paraId="08BF99DF"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397EB416" w14:textId="77777777" w:rsidR="00B72A3B" w:rsidRDefault="007E11EF">
            <w:pPr>
              <w:spacing w:before="156" w:after="156"/>
              <w:ind w:firstLineChars="0" w:firstLine="0"/>
              <w:rPr>
                <w:color w:val="000000"/>
              </w:rPr>
            </w:pPr>
            <w:r>
              <w:rPr>
                <w:rFonts w:hint="eastAsia"/>
                <w:color w:val="000000"/>
              </w:rPr>
              <w:t>月收入及其主要来源</w:t>
            </w:r>
          </w:p>
        </w:tc>
        <w:tc>
          <w:tcPr>
            <w:tcW w:w="2842" w:type="dxa"/>
            <w:vMerge/>
            <w:tcBorders>
              <w:top w:val="nil"/>
              <w:left w:val="nil"/>
              <w:bottom w:val="nil"/>
              <w:right w:val="nil"/>
            </w:tcBorders>
            <w:shd w:val="clear" w:color="auto" w:fill="FFFFFF"/>
          </w:tcPr>
          <w:p w14:paraId="4CCF930C" w14:textId="77777777" w:rsidR="00B72A3B" w:rsidRDefault="00B72A3B">
            <w:pPr>
              <w:spacing w:before="156" w:after="156"/>
              <w:ind w:firstLineChars="0" w:firstLine="0"/>
              <w:rPr>
                <w:rFonts w:ascii="Calibri" w:eastAsia="宋体" w:hAnsi="Calibri" w:cs="Times New Roman"/>
                <w:color w:val="000000"/>
              </w:rPr>
            </w:pPr>
          </w:p>
        </w:tc>
      </w:tr>
      <w:tr w:rsidR="00B72A3B" w14:paraId="6F9F20B0" w14:textId="77777777">
        <w:tc>
          <w:tcPr>
            <w:tcW w:w="2839" w:type="dxa"/>
            <w:vMerge w:val="restart"/>
            <w:tcBorders>
              <w:top w:val="nil"/>
              <w:left w:val="nil"/>
              <w:bottom w:val="nil"/>
              <w:right w:val="nil"/>
            </w:tcBorders>
            <w:shd w:val="clear" w:color="auto" w:fill="FFFFFF"/>
            <w:vAlign w:val="center"/>
          </w:tcPr>
          <w:p w14:paraId="5849E6AA" w14:textId="77777777" w:rsidR="00B72A3B" w:rsidRDefault="007E11EF">
            <w:pPr>
              <w:spacing w:before="156" w:after="156"/>
              <w:ind w:firstLineChars="0" w:firstLine="0"/>
              <w:jc w:val="center"/>
              <w:rPr>
                <w:color w:val="000000"/>
              </w:rPr>
            </w:pPr>
            <w:r>
              <w:rPr>
                <w:rFonts w:hint="eastAsia"/>
                <w:color w:val="000000"/>
              </w:rPr>
              <w:t>基础设施与服务可达性</w:t>
            </w:r>
          </w:p>
        </w:tc>
        <w:tc>
          <w:tcPr>
            <w:tcW w:w="2841" w:type="dxa"/>
            <w:tcBorders>
              <w:top w:val="nil"/>
              <w:left w:val="nil"/>
              <w:bottom w:val="nil"/>
              <w:right w:val="nil"/>
            </w:tcBorders>
            <w:shd w:val="clear" w:color="auto" w:fill="FFFFFF"/>
          </w:tcPr>
          <w:p w14:paraId="2622DDB4" w14:textId="77777777" w:rsidR="00B72A3B" w:rsidRDefault="007E11EF">
            <w:pPr>
              <w:spacing w:before="156" w:after="156"/>
              <w:ind w:firstLineChars="0" w:firstLine="0"/>
              <w:rPr>
                <w:color w:val="000000"/>
              </w:rPr>
            </w:pPr>
            <w:r>
              <w:rPr>
                <w:rFonts w:hint="eastAsia"/>
                <w:color w:val="000000"/>
              </w:rPr>
              <w:t>本地基础设施建设的完善程度</w:t>
            </w:r>
            <w:r>
              <w:rPr>
                <w:rFonts w:hint="eastAsia"/>
                <w:color w:val="000000"/>
              </w:rPr>
              <w:t xml:space="preserve"> </w:t>
            </w:r>
          </w:p>
        </w:tc>
        <w:tc>
          <w:tcPr>
            <w:tcW w:w="2842" w:type="dxa"/>
            <w:vMerge w:val="restart"/>
            <w:tcBorders>
              <w:top w:val="nil"/>
              <w:left w:val="nil"/>
              <w:bottom w:val="nil"/>
              <w:right w:val="nil"/>
            </w:tcBorders>
            <w:shd w:val="clear" w:color="auto" w:fill="FFFFFF"/>
            <w:vAlign w:val="center"/>
          </w:tcPr>
          <w:p w14:paraId="22A002FB" w14:textId="77777777" w:rsidR="00B72A3B" w:rsidRDefault="007E11EF">
            <w:pPr>
              <w:spacing w:before="156" w:after="156"/>
              <w:ind w:firstLineChars="0" w:firstLine="0"/>
              <w:rPr>
                <w:color w:val="000000"/>
              </w:rPr>
            </w:pPr>
            <w:r>
              <w:rPr>
                <w:rFonts w:hint="eastAsia"/>
                <w:color w:val="000000"/>
              </w:rPr>
              <w:t>通过对该地基础设施与服务可达性的调查研究，可得出该地在公共服务</w:t>
            </w:r>
            <w:r>
              <w:rPr>
                <w:rFonts w:hint="eastAsia"/>
                <w:color w:val="000000"/>
              </w:rPr>
              <w:lastRenderedPageBreak/>
              <w:t>一体化建设过程中，对基础设施的重视程度以及群众意见，同时关注基础设施建设重点项目，切中群众迫切需要</w:t>
            </w:r>
            <w:r>
              <w:rPr>
                <w:rFonts w:hint="eastAsia"/>
                <w:color w:val="000000"/>
              </w:rPr>
              <w:t xml:space="preserve"> </w:t>
            </w:r>
            <w:r>
              <w:rPr>
                <w:rFonts w:hint="eastAsia"/>
                <w:color w:val="000000"/>
              </w:rPr>
              <w:t>。</w:t>
            </w:r>
          </w:p>
        </w:tc>
      </w:tr>
      <w:tr w:rsidR="00B72A3B" w14:paraId="5CCD5827" w14:textId="77777777">
        <w:tc>
          <w:tcPr>
            <w:tcW w:w="2839" w:type="dxa"/>
            <w:vMerge/>
            <w:tcBorders>
              <w:top w:val="nil"/>
              <w:left w:val="nil"/>
              <w:bottom w:val="nil"/>
              <w:right w:val="nil"/>
            </w:tcBorders>
            <w:shd w:val="clear" w:color="auto" w:fill="FFFFFF"/>
          </w:tcPr>
          <w:p w14:paraId="46B5E10B"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4A874C6B" w14:textId="77777777" w:rsidR="00B72A3B" w:rsidRDefault="007E11EF">
            <w:pPr>
              <w:spacing w:before="156" w:after="156"/>
              <w:ind w:firstLineChars="0" w:firstLine="0"/>
              <w:rPr>
                <w:color w:val="000000"/>
              </w:rPr>
            </w:pPr>
            <w:r>
              <w:rPr>
                <w:rFonts w:hint="eastAsia"/>
                <w:color w:val="000000"/>
              </w:rPr>
              <w:t>基础设施建设覆盖率与</w:t>
            </w:r>
            <w:r>
              <w:rPr>
                <w:rFonts w:hint="eastAsia"/>
                <w:color w:val="000000"/>
              </w:rPr>
              <w:t xml:space="preserve"> </w:t>
            </w:r>
            <w:r>
              <w:rPr>
                <w:rFonts w:hint="eastAsia"/>
                <w:color w:val="000000"/>
              </w:rPr>
              <w:lastRenderedPageBreak/>
              <w:t>其他地区的差距对比</w:t>
            </w:r>
            <w:r>
              <w:rPr>
                <w:rFonts w:hint="eastAsia"/>
                <w:color w:val="000000"/>
              </w:rPr>
              <w:t xml:space="preserve"> </w:t>
            </w:r>
          </w:p>
        </w:tc>
        <w:tc>
          <w:tcPr>
            <w:tcW w:w="2842" w:type="dxa"/>
            <w:vMerge/>
            <w:tcBorders>
              <w:top w:val="nil"/>
              <w:left w:val="nil"/>
              <w:bottom w:val="nil"/>
              <w:right w:val="nil"/>
            </w:tcBorders>
            <w:shd w:val="clear" w:color="auto" w:fill="FFFFFF"/>
          </w:tcPr>
          <w:p w14:paraId="438B9484" w14:textId="77777777" w:rsidR="00B72A3B" w:rsidRDefault="00B72A3B">
            <w:pPr>
              <w:spacing w:before="156" w:after="156"/>
              <w:ind w:firstLineChars="0" w:firstLine="0"/>
              <w:rPr>
                <w:color w:val="000000"/>
              </w:rPr>
            </w:pPr>
          </w:p>
        </w:tc>
      </w:tr>
      <w:tr w:rsidR="00B72A3B" w14:paraId="787FF945" w14:textId="77777777">
        <w:tc>
          <w:tcPr>
            <w:tcW w:w="2839" w:type="dxa"/>
            <w:vMerge/>
            <w:tcBorders>
              <w:top w:val="nil"/>
              <w:left w:val="nil"/>
              <w:bottom w:val="nil"/>
              <w:right w:val="nil"/>
            </w:tcBorders>
            <w:shd w:val="clear" w:color="auto" w:fill="FFFFFF"/>
          </w:tcPr>
          <w:p w14:paraId="4CBBC5F4"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5AA61029" w14:textId="77777777" w:rsidR="00B72A3B" w:rsidRDefault="007E11EF">
            <w:pPr>
              <w:spacing w:before="156" w:after="156"/>
              <w:ind w:firstLineChars="0" w:firstLine="0"/>
              <w:rPr>
                <w:color w:val="000000"/>
              </w:rPr>
            </w:pPr>
            <w:r>
              <w:rPr>
                <w:rFonts w:hint="eastAsia"/>
                <w:color w:val="000000"/>
              </w:rPr>
              <w:t>基础设施建设的重视程度、能否满足日常生活需求</w:t>
            </w:r>
            <w:r>
              <w:rPr>
                <w:rFonts w:hint="eastAsia"/>
                <w:color w:val="000000"/>
              </w:rPr>
              <w:t xml:space="preserve"> </w:t>
            </w:r>
          </w:p>
        </w:tc>
        <w:tc>
          <w:tcPr>
            <w:tcW w:w="2842" w:type="dxa"/>
            <w:vMerge/>
            <w:tcBorders>
              <w:top w:val="nil"/>
              <w:left w:val="nil"/>
              <w:bottom w:val="nil"/>
              <w:right w:val="nil"/>
            </w:tcBorders>
            <w:shd w:val="clear" w:color="auto" w:fill="FFFFFF"/>
          </w:tcPr>
          <w:p w14:paraId="2FC6CBAA" w14:textId="77777777" w:rsidR="00B72A3B" w:rsidRDefault="00B72A3B">
            <w:pPr>
              <w:spacing w:before="156" w:after="156"/>
              <w:ind w:firstLineChars="0" w:firstLine="0"/>
              <w:rPr>
                <w:color w:val="000000"/>
              </w:rPr>
            </w:pPr>
          </w:p>
        </w:tc>
      </w:tr>
      <w:tr w:rsidR="00B72A3B" w14:paraId="3FA2B1E3" w14:textId="77777777">
        <w:tc>
          <w:tcPr>
            <w:tcW w:w="2839" w:type="dxa"/>
            <w:vMerge/>
            <w:tcBorders>
              <w:top w:val="nil"/>
              <w:left w:val="nil"/>
              <w:bottom w:val="nil"/>
              <w:right w:val="nil"/>
            </w:tcBorders>
            <w:shd w:val="clear" w:color="auto" w:fill="FFFFFF"/>
          </w:tcPr>
          <w:p w14:paraId="608AB4F7"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444D4CF5" w14:textId="77777777" w:rsidR="00B72A3B" w:rsidRDefault="007E11EF">
            <w:pPr>
              <w:spacing w:before="156" w:after="156"/>
              <w:ind w:firstLineChars="0" w:firstLine="0"/>
              <w:rPr>
                <w:color w:val="000000"/>
              </w:rPr>
            </w:pPr>
            <w:r>
              <w:rPr>
                <w:rFonts w:hint="eastAsia"/>
                <w:color w:val="000000"/>
              </w:rPr>
              <w:t>基础设施应对突发事件的需求、基础设施建设的满意度以及改善程度</w:t>
            </w:r>
          </w:p>
        </w:tc>
        <w:tc>
          <w:tcPr>
            <w:tcW w:w="2842" w:type="dxa"/>
            <w:vMerge/>
            <w:tcBorders>
              <w:top w:val="nil"/>
              <w:left w:val="nil"/>
              <w:bottom w:val="nil"/>
              <w:right w:val="nil"/>
            </w:tcBorders>
            <w:shd w:val="clear" w:color="auto" w:fill="FFFFFF"/>
          </w:tcPr>
          <w:p w14:paraId="648E3C0D" w14:textId="77777777" w:rsidR="00B72A3B" w:rsidRDefault="00B72A3B">
            <w:pPr>
              <w:spacing w:before="156" w:after="156"/>
              <w:ind w:firstLineChars="0" w:firstLine="0"/>
              <w:rPr>
                <w:color w:val="000000"/>
              </w:rPr>
            </w:pPr>
          </w:p>
        </w:tc>
      </w:tr>
      <w:tr w:rsidR="00B72A3B" w14:paraId="19D126FC" w14:textId="77777777">
        <w:tc>
          <w:tcPr>
            <w:tcW w:w="2839" w:type="dxa"/>
            <w:vMerge/>
            <w:tcBorders>
              <w:top w:val="nil"/>
              <w:left w:val="nil"/>
              <w:bottom w:val="nil"/>
              <w:right w:val="nil"/>
            </w:tcBorders>
            <w:shd w:val="clear" w:color="auto" w:fill="FFFFFF"/>
          </w:tcPr>
          <w:p w14:paraId="5F8F3245"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138874FC" w14:textId="77777777" w:rsidR="00B72A3B" w:rsidRDefault="007E11EF">
            <w:pPr>
              <w:spacing w:before="156" w:after="156"/>
              <w:ind w:firstLineChars="0" w:firstLine="0"/>
              <w:rPr>
                <w:color w:val="000000"/>
              </w:rPr>
            </w:pPr>
            <w:r>
              <w:rPr>
                <w:rFonts w:hint="eastAsia"/>
                <w:color w:val="000000"/>
              </w:rPr>
              <w:t>基础设施建设重点改善的项目</w:t>
            </w:r>
            <w:r>
              <w:rPr>
                <w:rFonts w:hint="eastAsia"/>
                <w:color w:val="000000"/>
              </w:rPr>
              <w:t xml:space="preserve"> </w:t>
            </w:r>
          </w:p>
        </w:tc>
        <w:tc>
          <w:tcPr>
            <w:tcW w:w="2842" w:type="dxa"/>
            <w:vMerge/>
            <w:tcBorders>
              <w:top w:val="nil"/>
              <w:left w:val="nil"/>
              <w:bottom w:val="nil"/>
              <w:right w:val="nil"/>
            </w:tcBorders>
            <w:shd w:val="clear" w:color="auto" w:fill="FFFFFF"/>
          </w:tcPr>
          <w:p w14:paraId="74FC9AF2" w14:textId="77777777" w:rsidR="00B72A3B" w:rsidRDefault="00B72A3B">
            <w:pPr>
              <w:spacing w:before="156" w:after="156"/>
              <w:ind w:firstLineChars="0" w:firstLine="0"/>
              <w:rPr>
                <w:color w:val="000000"/>
              </w:rPr>
            </w:pPr>
          </w:p>
        </w:tc>
      </w:tr>
      <w:tr w:rsidR="00B72A3B" w14:paraId="4C09EEDC" w14:textId="77777777">
        <w:tc>
          <w:tcPr>
            <w:tcW w:w="2839" w:type="dxa"/>
            <w:vMerge/>
            <w:tcBorders>
              <w:top w:val="nil"/>
              <w:left w:val="nil"/>
              <w:bottom w:val="nil"/>
              <w:right w:val="nil"/>
            </w:tcBorders>
            <w:shd w:val="clear" w:color="auto" w:fill="FFFFFF"/>
          </w:tcPr>
          <w:p w14:paraId="07D148C6"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02E18264" w14:textId="77777777" w:rsidR="00B72A3B" w:rsidRDefault="007E11EF">
            <w:pPr>
              <w:spacing w:before="156" w:after="156"/>
              <w:ind w:firstLineChars="0" w:firstLine="0"/>
              <w:rPr>
                <w:color w:val="000000"/>
              </w:rPr>
            </w:pPr>
            <w:r>
              <w:rPr>
                <w:rFonts w:hint="eastAsia"/>
                <w:color w:val="000000"/>
              </w:rPr>
              <w:t>基本公共服务的普及性便捷性的满意程度</w:t>
            </w:r>
            <w:r>
              <w:rPr>
                <w:rFonts w:hint="eastAsia"/>
                <w:color w:val="000000"/>
              </w:rPr>
              <w:t xml:space="preserve"> </w:t>
            </w:r>
          </w:p>
        </w:tc>
        <w:tc>
          <w:tcPr>
            <w:tcW w:w="2842" w:type="dxa"/>
            <w:vMerge/>
            <w:tcBorders>
              <w:top w:val="nil"/>
              <w:left w:val="nil"/>
              <w:bottom w:val="nil"/>
              <w:right w:val="nil"/>
            </w:tcBorders>
            <w:shd w:val="clear" w:color="auto" w:fill="FFFFFF"/>
          </w:tcPr>
          <w:p w14:paraId="2053DB1F" w14:textId="77777777" w:rsidR="00B72A3B" w:rsidRDefault="00B72A3B">
            <w:pPr>
              <w:spacing w:before="156" w:after="156"/>
              <w:ind w:firstLineChars="0" w:firstLine="0"/>
              <w:rPr>
                <w:color w:val="000000"/>
              </w:rPr>
            </w:pPr>
          </w:p>
        </w:tc>
      </w:tr>
      <w:tr w:rsidR="00B72A3B" w14:paraId="1DC7A07A" w14:textId="77777777">
        <w:tc>
          <w:tcPr>
            <w:tcW w:w="2839" w:type="dxa"/>
            <w:vMerge w:val="restart"/>
            <w:tcBorders>
              <w:top w:val="nil"/>
              <w:left w:val="nil"/>
              <w:bottom w:val="nil"/>
              <w:right w:val="nil"/>
            </w:tcBorders>
            <w:shd w:val="clear" w:color="auto" w:fill="FFFFFF"/>
            <w:vAlign w:val="center"/>
          </w:tcPr>
          <w:p w14:paraId="341D3A0D" w14:textId="77777777" w:rsidR="00B72A3B" w:rsidRDefault="00B72A3B">
            <w:pPr>
              <w:spacing w:before="156" w:after="156"/>
              <w:ind w:firstLineChars="0" w:firstLine="0"/>
              <w:jc w:val="center"/>
              <w:rPr>
                <w:color w:val="000000"/>
              </w:rPr>
            </w:pPr>
          </w:p>
          <w:p w14:paraId="6048CD2D" w14:textId="77777777" w:rsidR="00B72A3B" w:rsidRDefault="00B72A3B">
            <w:pPr>
              <w:spacing w:before="156" w:after="156"/>
              <w:ind w:firstLineChars="0" w:firstLine="0"/>
              <w:jc w:val="center"/>
              <w:rPr>
                <w:color w:val="000000"/>
              </w:rPr>
            </w:pPr>
          </w:p>
          <w:p w14:paraId="63F429FC" w14:textId="77777777" w:rsidR="00B72A3B" w:rsidRDefault="00B72A3B">
            <w:pPr>
              <w:spacing w:before="156" w:after="156"/>
              <w:ind w:firstLineChars="0" w:firstLine="0"/>
              <w:jc w:val="center"/>
              <w:rPr>
                <w:color w:val="000000"/>
              </w:rPr>
            </w:pPr>
          </w:p>
          <w:p w14:paraId="28FBA54E" w14:textId="77777777" w:rsidR="00B72A3B" w:rsidRDefault="00B72A3B">
            <w:pPr>
              <w:spacing w:before="156" w:after="156"/>
              <w:ind w:firstLineChars="0" w:firstLine="0"/>
              <w:jc w:val="center"/>
              <w:rPr>
                <w:color w:val="000000"/>
              </w:rPr>
            </w:pPr>
          </w:p>
          <w:p w14:paraId="5901655F" w14:textId="77777777" w:rsidR="00B72A3B" w:rsidRDefault="007E11EF">
            <w:pPr>
              <w:spacing w:before="156" w:after="156"/>
              <w:ind w:firstLineChars="0" w:firstLine="0"/>
              <w:jc w:val="center"/>
              <w:rPr>
                <w:color w:val="000000"/>
              </w:rPr>
            </w:pPr>
            <w:r>
              <w:rPr>
                <w:rFonts w:hint="eastAsia"/>
                <w:color w:val="000000"/>
              </w:rPr>
              <w:t>经济发展与就业社会服务与文化生活</w:t>
            </w:r>
          </w:p>
        </w:tc>
        <w:tc>
          <w:tcPr>
            <w:tcW w:w="2841" w:type="dxa"/>
            <w:tcBorders>
              <w:top w:val="nil"/>
              <w:left w:val="nil"/>
              <w:bottom w:val="nil"/>
              <w:right w:val="nil"/>
            </w:tcBorders>
            <w:shd w:val="clear" w:color="auto" w:fill="FFFFFF"/>
          </w:tcPr>
          <w:p w14:paraId="259AC4A8" w14:textId="77777777" w:rsidR="00B72A3B" w:rsidRDefault="007E11EF">
            <w:pPr>
              <w:spacing w:before="156" w:after="156"/>
              <w:ind w:firstLineChars="0" w:firstLine="0"/>
              <w:rPr>
                <w:color w:val="000000"/>
              </w:rPr>
            </w:pPr>
            <w:r>
              <w:rPr>
                <w:rFonts w:hint="eastAsia"/>
                <w:color w:val="000000"/>
              </w:rPr>
              <w:t>经济发展对促进乡村、以及居住地建设、促进区域协调发展的满意度</w:t>
            </w:r>
            <w:r>
              <w:rPr>
                <w:rFonts w:hint="eastAsia"/>
                <w:color w:val="000000"/>
              </w:rPr>
              <w:t xml:space="preserve"> </w:t>
            </w:r>
          </w:p>
        </w:tc>
        <w:tc>
          <w:tcPr>
            <w:tcW w:w="2842" w:type="dxa"/>
            <w:vMerge w:val="restart"/>
            <w:tcBorders>
              <w:top w:val="nil"/>
              <w:left w:val="nil"/>
              <w:bottom w:val="nil"/>
              <w:right w:val="nil"/>
            </w:tcBorders>
            <w:shd w:val="clear" w:color="auto" w:fill="FFFFFF"/>
            <w:vAlign w:val="center"/>
          </w:tcPr>
          <w:p w14:paraId="3D771E06" w14:textId="77777777" w:rsidR="00B72A3B" w:rsidRDefault="007E11EF">
            <w:pPr>
              <w:spacing w:before="156" w:after="156"/>
              <w:ind w:firstLineChars="0" w:firstLine="0"/>
              <w:rPr>
                <w:color w:val="000000"/>
              </w:rPr>
            </w:pPr>
            <w:r>
              <w:rPr>
                <w:rFonts w:hint="eastAsia"/>
                <w:color w:val="000000"/>
              </w:rPr>
              <w:t>通过公共服务促进区域经济发展的满意程度调查，可得出当地在推进公共服务一体化建设过程中对经济发展的重视程度与民众主要评价。</w:t>
            </w:r>
          </w:p>
        </w:tc>
      </w:tr>
      <w:tr w:rsidR="00B72A3B" w14:paraId="14C09A7A" w14:textId="77777777">
        <w:tc>
          <w:tcPr>
            <w:tcW w:w="2839" w:type="dxa"/>
            <w:vMerge/>
            <w:tcBorders>
              <w:top w:val="nil"/>
              <w:left w:val="nil"/>
              <w:bottom w:val="nil"/>
              <w:right w:val="nil"/>
            </w:tcBorders>
            <w:shd w:val="clear" w:color="auto" w:fill="FFFFFF"/>
          </w:tcPr>
          <w:p w14:paraId="0E642910"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3387FBE4" w14:textId="77777777" w:rsidR="00B72A3B" w:rsidRDefault="007E11EF">
            <w:pPr>
              <w:spacing w:before="156" w:after="156"/>
              <w:ind w:firstLineChars="0" w:firstLine="0"/>
              <w:rPr>
                <w:color w:val="000000"/>
              </w:rPr>
            </w:pPr>
            <w:r>
              <w:rPr>
                <w:rFonts w:hint="eastAsia"/>
                <w:color w:val="000000"/>
              </w:rPr>
              <w:t>公共服务一体化建设对居民</w:t>
            </w:r>
            <w:r>
              <w:rPr>
                <w:rFonts w:hint="eastAsia"/>
                <w:color w:val="000000"/>
              </w:rPr>
              <w:t xml:space="preserve"> </w:t>
            </w:r>
            <w:r>
              <w:rPr>
                <w:rFonts w:hint="eastAsia"/>
                <w:color w:val="000000"/>
              </w:rPr>
              <w:t>增收以及缩小城乡差距的满意度</w:t>
            </w:r>
            <w:r>
              <w:rPr>
                <w:rFonts w:hint="eastAsia"/>
                <w:color w:val="000000"/>
              </w:rPr>
              <w:t xml:space="preserve"> </w:t>
            </w:r>
          </w:p>
        </w:tc>
        <w:tc>
          <w:tcPr>
            <w:tcW w:w="2842" w:type="dxa"/>
            <w:vMerge/>
            <w:tcBorders>
              <w:top w:val="nil"/>
              <w:left w:val="nil"/>
              <w:bottom w:val="nil"/>
              <w:right w:val="nil"/>
            </w:tcBorders>
            <w:shd w:val="clear" w:color="auto" w:fill="FFFFFF"/>
          </w:tcPr>
          <w:p w14:paraId="02D732B2" w14:textId="77777777" w:rsidR="00B72A3B" w:rsidRDefault="00B72A3B">
            <w:pPr>
              <w:spacing w:before="156" w:after="156"/>
              <w:ind w:firstLineChars="0" w:firstLine="0"/>
              <w:rPr>
                <w:color w:val="000000"/>
              </w:rPr>
            </w:pPr>
          </w:p>
        </w:tc>
      </w:tr>
      <w:tr w:rsidR="00B72A3B" w14:paraId="2301F50A" w14:textId="77777777">
        <w:tc>
          <w:tcPr>
            <w:tcW w:w="2839" w:type="dxa"/>
            <w:vMerge/>
            <w:tcBorders>
              <w:top w:val="nil"/>
              <w:left w:val="nil"/>
              <w:bottom w:val="nil"/>
              <w:right w:val="nil"/>
            </w:tcBorders>
            <w:shd w:val="clear" w:color="auto" w:fill="FFFFFF"/>
          </w:tcPr>
          <w:p w14:paraId="3BF2FC8F"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73CFDA4E" w14:textId="77777777" w:rsidR="00B72A3B" w:rsidRDefault="007E11EF">
            <w:pPr>
              <w:spacing w:before="156" w:after="156"/>
              <w:ind w:firstLineChars="0" w:firstLine="0"/>
              <w:rPr>
                <w:color w:val="000000"/>
              </w:rPr>
            </w:pPr>
            <w:r>
              <w:rPr>
                <w:rFonts w:hint="eastAsia"/>
                <w:color w:val="000000"/>
              </w:rPr>
              <w:t>公共服务一体化建设对</w:t>
            </w:r>
            <w:r>
              <w:rPr>
                <w:rFonts w:hint="eastAsia"/>
                <w:color w:val="000000"/>
              </w:rPr>
              <w:t xml:space="preserve"> </w:t>
            </w:r>
            <w:r>
              <w:rPr>
                <w:rFonts w:hint="eastAsia"/>
                <w:color w:val="000000"/>
              </w:rPr>
              <w:t>教育医疗社保等基础领域的建设满意度</w:t>
            </w:r>
            <w:r>
              <w:rPr>
                <w:rFonts w:hint="eastAsia"/>
                <w:color w:val="000000"/>
              </w:rPr>
              <w:t xml:space="preserve"> </w:t>
            </w:r>
          </w:p>
        </w:tc>
        <w:tc>
          <w:tcPr>
            <w:tcW w:w="2842" w:type="dxa"/>
            <w:vMerge w:val="restart"/>
            <w:tcBorders>
              <w:top w:val="nil"/>
              <w:left w:val="nil"/>
              <w:bottom w:val="nil"/>
              <w:right w:val="nil"/>
            </w:tcBorders>
            <w:shd w:val="clear" w:color="auto" w:fill="FFFFFF"/>
            <w:vAlign w:val="center"/>
          </w:tcPr>
          <w:p w14:paraId="07F6D2CF" w14:textId="77777777" w:rsidR="00B72A3B" w:rsidRDefault="007E11EF">
            <w:pPr>
              <w:spacing w:before="156" w:after="156"/>
              <w:ind w:firstLineChars="0" w:firstLine="0"/>
              <w:rPr>
                <w:color w:val="000000"/>
              </w:rPr>
            </w:pPr>
            <w:r>
              <w:rPr>
                <w:rFonts w:hint="eastAsia"/>
                <w:color w:val="000000"/>
              </w:rPr>
              <w:t>通过公共服务一体化建设对各个基础领域的满意度评估，可得出被调查者对其的主要意见看法</w:t>
            </w:r>
            <w:r>
              <w:rPr>
                <w:rFonts w:hint="eastAsia"/>
                <w:color w:val="000000"/>
              </w:rPr>
              <w:t xml:space="preserve"> </w:t>
            </w:r>
            <w:r>
              <w:rPr>
                <w:rFonts w:hint="eastAsia"/>
                <w:color w:val="000000"/>
              </w:rPr>
              <w:t>，以及可以直观的得到民众对未来推进公共服务一体化建设偏好的</w:t>
            </w:r>
            <w:r>
              <w:rPr>
                <w:rFonts w:hint="eastAsia"/>
                <w:color w:val="000000"/>
              </w:rPr>
              <w:lastRenderedPageBreak/>
              <w:t>意见</w:t>
            </w:r>
          </w:p>
        </w:tc>
      </w:tr>
      <w:tr w:rsidR="00B72A3B" w14:paraId="31D2FBC8" w14:textId="77777777">
        <w:tc>
          <w:tcPr>
            <w:tcW w:w="2839" w:type="dxa"/>
            <w:vMerge/>
            <w:tcBorders>
              <w:top w:val="nil"/>
              <w:left w:val="nil"/>
              <w:bottom w:val="nil"/>
              <w:right w:val="nil"/>
            </w:tcBorders>
            <w:shd w:val="clear" w:color="auto" w:fill="FFFFFF"/>
          </w:tcPr>
          <w:p w14:paraId="1D22500F"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4866179B" w14:textId="77777777" w:rsidR="00B72A3B" w:rsidRDefault="007E11EF">
            <w:pPr>
              <w:spacing w:before="156" w:after="156"/>
              <w:ind w:firstLineChars="0" w:firstLine="0"/>
              <w:rPr>
                <w:color w:val="000000"/>
              </w:rPr>
            </w:pPr>
            <w:r>
              <w:rPr>
                <w:rFonts w:hint="eastAsia"/>
                <w:color w:val="000000"/>
              </w:rPr>
              <w:t>公共服务一体化建设对</w:t>
            </w:r>
            <w:r>
              <w:rPr>
                <w:rFonts w:hint="eastAsia"/>
                <w:color w:val="000000"/>
              </w:rPr>
              <w:t xml:space="preserve"> </w:t>
            </w:r>
            <w:r>
              <w:rPr>
                <w:rFonts w:hint="eastAsia"/>
                <w:color w:val="000000"/>
              </w:rPr>
              <w:t>就业、吸引人才、提高薪资的满意度</w:t>
            </w:r>
            <w:r>
              <w:rPr>
                <w:rFonts w:hint="eastAsia"/>
                <w:color w:val="000000"/>
              </w:rPr>
              <w:t xml:space="preserve">  </w:t>
            </w:r>
          </w:p>
        </w:tc>
        <w:tc>
          <w:tcPr>
            <w:tcW w:w="2842" w:type="dxa"/>
            <w:vMerge/>
            <w:tcBorders>
              <w:top w:val="nil"/>
              <w:left w:val="nil"/>
              <w:bottom w:val="nil"/>
              <w:right w:val="nil"/>
            </w:tcBorders>
            <w:shd w:val="clear" w:color="auto" w:fill="FFFFFF"/>
          </w:tcPr>
          <w:p w14:paraId="0FA46C14" w14:textId="77777777" w:rsidR="00B72A3B" w:rsidRDefault="00B72A3B">
            <w:pPr>
              <w:spacing w:before="156" w:after="156"/>
              <w:ind w:firstLineChars="0" w:firstLine="0"/>
              <w:rPr>
                <w:color w:val="000000"/>
              </w:rPr>
            </w:pPr>
          </w:p>
        </w:tc>
      </w:tr>
      <w:tr w:rsidR="00B72A3B" w14:paraId="33AA0C2C" w14:textId="77777777">
        <w:tc>
          <w:tcPr>
            <w:tcW w:w="2839" w:type="dxa"/>
            <w:vMerge/>
            <w:tcBorders>
              <w:top w:val="nil"/>
              <w:left w:val="nil"/>
              <w:bottom w:val="nil"/>
              <w:right w:val="nil"/>
            </w:tcBorders>
            <w:shd w:val="clear" w:color="auto" w:fill="FFFFFF"/>
          </w:tcPr>
          <w:p w14:paraId="0611EA32"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78523F07" w14:textId="77777777" w:rsidR="00B72A3B" w:rsidRDefault="007E11EF">
            <w:pPr>
              <w:spacing w:before="156" w:after="156"/>
              <w:ind w:firstLineChars="0" w:firstLine="0"/>
              <w:rPr>
                <w:color w:val="000000"/>
              </w:rPr>
            </w:pPr>
            <w:r>
              <w:rPr>
                <w:rFonts w:hint="eastAsia"/>
                <w:color w:val="000000"/>
              </w:rPr>
              <w:t>公共服务一体化建设对</w:t>
            </w:r>
            <w:r>
              <w:rPr>
                <w:rFonts w:hint="eastAsia"/>
                <w:color w:val="000000"/>
              </w:rPr>
              <w:t xml:space="preserve"> </w:t>
            </w:r>
            <w:r>
              <w:rPr>
                <w:rFonts w:hint="eastAsia"/>
                <w:color w:val="000000"/>
              </w:rPr>
              <w:t>各类文化活动的满意度</w:t>
            </w:r>
            <w:r>
              <w:rPr>
                <w:rFonts w:hint="eastAsia"/>
                <w:color w:val="000000"/>
              </w:rPr>
              <w:t xml:space="preserve"> </w:t>
            </w:r>
          </w:p>
        </w:tc>
        <w:tc>
          <w:tcPr>
            <w:tcW w:w="2842" w:type="dxa"/>
            <w:vMerge/>
            <w:tcBorders>
              <w:top w:val="nil"/>
              <w:left w:val="nil"/>
              <w:bottom w:val="nil"/>
              <w:right w:val="nil"/>
            </w:tcBorders>
            <w:shd w:val="clear" w:color="auto" w:fill="FFFFFF"/>
          </w:tcPr>
          <w:p w14:paraId="0648D899" w14:textId="77777777" w:rsidR="00B72A3B" w:rsidRDefault="00B72A3B">
            <w:pPr>
              <w:spacing w:before="156" w:after="156"/>
              <w:ind w:firstLineChars="0" w:firstLine="0"/>
              <w:rPr>
                <w:color w:val="000000"/>
              </w:rPr>
            </w:pPr>
          </w:p>
        </w:tc>
      </w:tr>
      <w:tr w:rsidR="00B72A3B" w14:paraId="5B97197A" w14:textId="77777777">
        <w:tc>
          <w:tcPr>
            <w:tcW w:w="2839" w:type="dxa"/>
            <w:vMerge w:val="restart"/>
            <w:tcBorders>
              <w:top w:val="nil"/>
              <w:left w:val="nil"/>
              <w:bottom w:val="nil"/>
              <w:right w:val="nil"/>
            </w:tcBorders>
            <w:shd w:val="clear" w:color="auto" w:fill="FFFFFF"/>
            <w:vAlign w:val="center"/>
          </w:tcPr>
          <w:p w14:paraId="1DA1BC5E" w14:textId="77777777" w:rsidR="00B72A3B" w:rsidRDefault="007E11EF">
            <w:pPr>
              <w:spacing w:before="156" w:after="156"/>
              <w:ind w:firstLineChars="0" w:firstLine="0"/>
              <w:jc w:val="center"/>
              <w:rPr>
                <w:color w:val="000000"/>
              </w:rPr>
            </w:pPr>
            <w:r>
              <w:rPr>
                <w:rFonts w:hint="eastAsia"/>
                <w:color w:val="000000"/>
              </w:rPr>
              <w:t>生态环境与可持续发展</w:t>
            </w:r>
          </w:p>
        </w:tc>
        <w:tc>
          <w:tcPr>
            <w:tcW w:w="2841" w:type="dxa"/>
            <w:tcBorders>
              <w:top w:val="nil"/>
              <w:left w:val="nil"/>
              <w:bottom w:val="nil"/>
              <w:right w:val="nil"/>
            </w:tcBorders>
            <w:shd w:val="clear" w:color="auto" w:fill="FFFFFF"/>
          </w:tcPr>
          <w:p w14:paraId="60C42775" w14:textId="77777777" w:rsidR="00B72A3B" w:rsidRDefault="007E11EF">
            <w:pPr>
              <w:spacing w:before="156" w:after="156"/>
              <w:ind w:firstLineChars="0" w:firstLine="0"/>
              <w:rPr>
                <w:color w:val="000000"/>
              </w:rPr>
            </w:pPr>
            <w:r>
              <w:rPr>
                <w:rFonts w:hint="eastAsia"/>
                <w:color w:val="000000"/>
              </w:rPr>
              <w:t>近年来当地生态环境改善程度、公共卫生建设状况满意程度</w:t>
            </w:r>
            <w:r>
              <w:rPr>
                <w:rFonts w:hint="eastAsia"/>
                <w:color w:val="000000"/>
              </w:rPr>
              <w:t xml:space="preserve"> </w:t>
            </w:r>
          </w:p>
        </w:tc>
        <w:tc>
          <w:tcPr>
            <w:tcW w:w="2842" w:type="dxa"/>
            <w:vMerge w:val="restart"/>
            <w:tcBorders>
              <w:top w:val="nil"/>
              <w:left w:val="nil"/>
              <w:bottom w:val="nil"/>
              <w:right w:val="nil"/>
            </w:tcBorders>
            <w:shd w:val="clear" w:color="auto" w:fill="FFFFFF"/>
            <w:vAlign w:val="center"/>
          </w:tcPr>
          <w:p w14:paraId="602A8E04" w14:textId="77777777" w:rsidR="00B72A3B" w:rsidRDefault="007E11EF">
            <w:pPr>
              <w:spacing w:before="156" w:after="156"/>
              <w:ind w:firstLineChars="0" w:firstLine="0"/>
              <w:rPr>
                <w:color w:val="000000"/>
              </w:rPr>
            </w:pPr>
            <w:r>
              <w:rPr>
                <w:rFonts w:hint="eastAsia"/>
                <w:color w:val="000000"/>
              </w:rPr>
              <w:t>通过公共服务一体化对</w:t>
            </w:r>
            <w:r>
              <w:rPr>
                <w:rFonts w:hint="eastAsia"/>
                <w:color w:val="000000"/>
              </w:rPr>
              <w:t xml:space="preserve"> </w:t>
            </w:r>
            <w:r>
              <w:rPr>
                <w:rFonts w:hint="eastAsia"/>
                <w:color w:val="000000"/>
              </w:rPr>
              <w:t>生态文明建设的满意程度调查，可得出被调查者对当地生态文明建设、绿色发展的主要看法，在生态中看居民的生活环境水平，得到公共服务一体化过程中群众的观点意见。</w:t>
            </w:r>
            <w:r>
              <w:rPr>
                <w:rFonts w:hint="eastAsia"/>
                <w:color w:val="000000"/>
              </w:rPr>
              <w:t xml:space="preserve"> </w:t>
            </w:r>
          </w:p>
        </w:tc>
      </w:tr>
      <w:tr w:rsidR="00B72A3B" w14:paraId="19F5C9A2" w14:textId="77777777">
        <w:tc>
          <w:tcPr>
            <w:tcW w:w="2839" w:type="dxa"/>
            <w:vMerge/>
            <w:tcBorders>
              <w:top w:val="nil"/>
              <w:left w:val="nil"/>
              <w:bottom w:val="nil"/>
              <w:right w:val="nil"/>
            </w:tcBorders>
            <w:shd w:val="clear" w:color="auto" w:fill="FFFFFF"/>
          </w:tcPr>
          <w:p w14:paraId="4EB937FC"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32A59025" w14:textId="77777777" w:rsidR="00B72A3B" w:rsidRDefault="007E11EF">
            <w:pPr>
              <w:spacing w:before="156" w:after="156"/>
              <w:ind w:firstLineChars="0" w:firstLine="0"/>
              <w:rPr>
                <w:color w:val="000000"/>
              </w:rPr>
            </w:pPr>
            <w:r>
              <w:rPr>
                <w:rFonts w:hint="eastAsia"/>
                <w:color w:val="000000"/>
              </w:rPr>
              <w:t>绿色低碳发展工作满意程度、自然资源保护开发度</w:t>
            </w:r>
            <w:r>
              <w:rPr>
                <w:rFonts w:hint="eastAsia"/>
                <w:color w:val="000000"/>
              </w:rPr>
              <w:t xml:space="preserve"> </w:t>
            </w:r>
          </w:p>
        </w:tc>
        <w:tc>
          <w:tcPr>
            <w:tcW w:w="2842" w:type="dxa"/>
            <w:vMerge/>
            <w:tcBorders>
              <w:top w:val="nil"/>
              <w:left w:val="nil"/>
              <w:bottom w:val="nil"/>
              <w:right w:val="nil"/>
            </w:tcBorders>
            <w:shd w:val="clear" w:color="auto" w:fill="FFFFFF"/>
          </w:tcPr>
          <w:p w14:paraId="1497ADDE" w14:textId="77777777" w:rsidR="00B72A3B" w:rsidRDefault="00B72A3B">
            <w:pPr>
              <w:spacing w:before="156" w:after="156"/>
              <w:ind w:firstLineChars="0" w:firstLine="0"/>
              <w:rPr>
                <w:color w:val="000000"/>
              </w:rPr>
            </w:pPr>
          </w:p>
        </w:tc>
      </w:tr>
      <w:tr w:rsidR="00B72A3B" w14:paraId="5653C8EC" w14:textId="77777777">
        <w:tc>
          <w:tcPr>
            <w:tcW w:w="2839" w:type="dxa"/>
            <w:vMerge/>
            <w:tcBorders>
              <w:top w:val="nil"/>
              <w:left w:val="nil"/>
              <w:bottom w:val="nil"/>
              <w:right w:val="nil"/>
            </w:tcBorders>
            <w:shd w:val="clear" w:color="auto" w:fill="FFFFFF"/>
          </w:tcPr>
          <w:p w14:paraId="0545173C"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469901EF" w14:textId="77777777" w:rsidR="00B72A3B" w:rsidRDefault="007E11EF">
            <w:pPr>
              <w:spacing w:before="156" w:after="156"/>
              <w:ind w:firstLineChars="0" w:firstLine="0"/>
              <w:rPr>
                <w:color w:val="000000"/>
              </w:rPr>
            </w:pPr>
            <w:r>
              <w:rPr>
                <w:rFonts w:hint="eastAsia"/>
                <w:color w:val="000000"/>
              </w:rPr>
              <w:t>生态文明建设村规民约满意度、绿色生产方式满意度</w:t>
            </w:r>
            <w:r>
              <w:rPr>
                <w:rFonts w:hint="eastAsia"/>
                <w:color w:val="000000"/>
              </w:rPr>
              <w:t xml:space="preserve"> </w:t>
            </w:r>
          </w:p>
        </w:tc>
        <w:tc>
          <w:tcPr>
            <w:tcW w:w="2842" w:type="dxa"/>
            <w:vMerge/>
            <w:tcBorders>
              <w:top w:val="nil"/>
              <w:left w:val="nil"/>
              <w:bottom w:val="nil"/>
              <w:right w:val="nil"/>
            </w:tcBorders>
            <w:shd w:val="clear" w:color="auto" w:fill="FFFFFF"/>
          </w:tcPr>
          <w:p w14:paraId="76EBFCF2" w14:textId="77777777" w:rsidR="00B72A3B" w:rsidRDefault="00B72A3B">
            <w:pPr>
              <w:spacing w:before="156" w:after="156"/>
              <w:ind w:firstLineChars="0" w:firstLine="0"/>
              <w:rPr>
                <w:color w:val="000000"/>
              </w:rPr>
            </w:pPr>
          </w:p>
        </w:tc>
      </w:tr>
      <w:tr w:rsidR="00B72A3B" w14:paraId="0E3D9E8F" w14:textId="77777777">
        <w:tc>
          <w:tcPr>
            <w:tcW w:w="2839" w:type="dxa"/>
            <w:vMerge w:val="restart"/>
            <w:tcBorders>
              <w:top w:val="nil"/>
              <w:left w:val="nil"/>
              <w:bottom w:val="nil"/>
              <w:right w:val="nil"/>
            </w:tcBorders>
            <w:shd w:val="clear" w:color="auto" w:fill="FFFFFF"/>
            <w:vAlign w:val="center"/>
          </w:tcPr>
          <w:p w14:paraId="674FED0F" w14:textId="77777777" w:rsidR="00B72A3B" w:rsidRDefault="00B72A3B">
            <w:pPr>
              <w:spacing w:before="156" w:after="156"/>
              <w:ind w:firstLineChars="0" w:firstLine="0"/>
              <w:jc w:val="center"/>
              <w:rPr>
                <w:color w:val="000000"/>
              </w:rPr>
            </w:pPr>
          </w:p>
          <w:p w14:paraId="004644CD" w14:textId="77777777" w:rsidR="00B72A3B" w:rsidRDefault="00B72A3B">
            <w:pPr>
              <w:spacing w:before="156" w:after="156"/>
              <w:ind w:firstLineChars="0" w:firstLine="0"/>
              <w:jc w:val="center"/>
              <w:rPr>
                <w:color w:val="000000"/>
              </w:rPr>
            </w:pPr>
          </w:p>
          <w:p w14:paraId="22CA129D" w14:textId="77777777" w:rsidR="00B72A3B" w:rsidRDefault="00B72A3B">
            <w:pPr>
              <w:spacing w:before="156" w:after="156"/>
              <w:ind w:firstLineChars="0" w:firstLine="0"/>
              <w:jc w:val="center"/>
              <w:rPr>
                <w:color w:val="000000"/>
              </w:rPr>
            </w:pPr>
          </w:p>
          <w:p w14:paraId="3D38D5F9" w14:textId="77777777" w:rsidR="00B72A3B" w:rsidRDefault="00B72A3B">
            <w:pPr>
              <w:spacing w:before="156" w:after="156"/>
              <w:ind w:firstLineChars="0" w:firstLine="0"/>
              <w:jc w:val="center"/>
              <w:rPr>
                <w:color w:val="000000"/>
              </w:rPr>
            </w:pPr>
          </w:p>
          <w:p w14:paraId="48757784" w14:textId="77777777" w:rsidR="00B72A3B" w:rsidRDefault="007E11EF">
            <w:pPr>
              <w:spacing w:before="156" w:after="156"/>
              <w:ind w:firstLineChars="0" w:firstLine="0"/>
              <w:jc w:val="center"/>
              <w:rPr>
                <w:color w:val="000000"/>
              </w:rPr>
            </w:pPr>
            <w:r>
              <w:rPr>
                <w:rFonts w:hint="eastAsia"/>
                <w:color w:val="000000"/>
              </w:rPr>
              <w:t>开放性问题</w:t>
            </w:r>
          </w:p>
        </w:tc>
        <w:tc>
          <w:tcPr>
            <w:tcW w:w="2841" w:type="dxa"/>
            <w:tcBorders>
              <w:top w:val="nil"/>
              <w:left w:val="nil"/>
              <w:bottom w:val="nil"/>
              <w:right w:val="nil"/>
            </w:tcBorders>
            <w:shd w:val="clear" w:color="auto" w:fill="FFFFFF"/>
          </w:tcPr>
          <w:p w14:paraId="5D76D66C" w14:textId="77777777" w:rsidR="00B72A3B" w:rsidRDefault="007E11EF">
            <w:pPr>
              <w:spacing w:before="156" w:after="156"/>
              <w:ind w:firstLineChars="0" w:firstLine="0"/>
              <w:rPr>
                <w:color w:val="000000"/>
              </w:rPr>
            </w:pPr>
            <w:r>
              <w:rPr>
                <w:rFonts w:hint="eastAsia"/>
                <w:color w:val="000000"/>
              </w:rPr>
              <w:t>公共服务一体化建设最需要改善的项目、与实质性措施</w:t>
            </w:r>
            <w:r>
              <w:rPr>
                <w:rFonts w:hint="eastAsia"/>
                <w:color w:val="000000"/>
              </w:rPr>
              <w:t xml:space="preserve"> </w:t>
            </w:r>
          </w:p>
        </w:tc>
        <w:tc>
          <w:tcPr>
            <w:tcW w:w="2842" w:type="dxa"/>
            <w:vMerge w:val="restart"/>
            <w:tcBorders>
              <w:top w:val="nil"/>
              <w:left w:val="nil"/>
              <w:bottom w:val="nil"/>
              <w:right w:val="nil"/>
            </w:tcBorders>
            <w:shd w:val="clear" w:color="auto" w:fill="FFFFFF"/>
            <w:vAlign w:val="center"/>
          </w:tcPr>
          <w:p w14:paraId="330CD469" w14:textId="77777777" w:rsidR="00B72A3B" w:rsidRDefault="007E11EF">
            <w:pPr>
              <w:spacing w:before="156" w:after="156"/>
              <w:ind w:firstLineChars="0" w:firstLine="0"/>
              <w:rPr>
                <w:color w:val="000000"/>
              </w:rPr>
            </w:pPr>
            <w:r>
              <w:rPr>
                <w:rFonts w:hint="eastAsia"/>
                <w:color w:val="000000"/>
              </w:rPr>
              <w:t>通过这些开放性问题可直接得出公共服务一体化建设过程中的重点难点。对比城乡区域、三大差距、标准体系建设、资本活动等方面、能够对公共服务一体化建设的重要性，做出主要评估分析，为总体问卷质量提升高度</w:t>
            </w:r>
          </w:p>
        </w:tc>
      </w:tr>
      <w:tr w:rsidR="00B72A3B" w14:paraId="7B6C7AAE" w14:textId="77777777">
        <w:tc>
          <w:tcPr>
            <w:tcW w:w="2839" w:type="dxa"/>
            <w:vMerge/>
            <w:tcBorders>
              <w:top w:val="nil"/>
              <w:left w:val="nil"/>
              <w:bottom w:val="nil"/>
              <w:right w:val="nil"/>
            </w:tcBorders>
            <w:shd w:val="clear" w:color="auto" w:fill="FFFFFF"/>
          </w:tcPr>
          <w:p w14:paraId="6CF88254"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14ACBB11" w14:textId="77777777" w:rsidR="00B72A3B" w:rsidRDefault="007E11EF">
            <w:pPr>
              <w:spacing w:before="156" w:after="156"/>
              <w:ind w:firstLineChars="0" w:firstLine="0"/>
              <w:rPr>
                <w:color w:val="000000"/>
              </w:rPr>
            </w:pPr>
            <w:r>
              <w:rPr>
                <w:rFonts w:hint="eastAsia"/>
                <w:color w:val="000000"/>
              </w:rPr>
              <w:t>公共服务一体化建设程度对缩小三大差距的直接影响程度</w:t>
            </w:r>
          </w:p>
        </w:tc>
        <w:tc>
          <w:tcPr>
            <w:tcW w:w="2842" w:type="dxa"/>
            <w:vMerge/>
            <w:tcBorders>
              <w:top w:val="nil"/>
              <w:left w:val="nil"/>
              <w:bottom w:val="nil"/>
              <w:right w:val="nil"/>
            </w:tcBorders>
            <w:shd w:val="clear" w:color="auto" w:fill="FFFFFF"/>
          </w:tcPr>
          <w:p w14:paraId="41913A0A" w14:textId="77777777" w:rsidR="00B72A3B" w:rsidRDefault="00B72A3B">
            <w:pPr>
              <w:spacing w:before="156" w:after="156"/>
              <w:ind w:firstLineChars="0" w:firstLine="0"/>
              <w:rPr>
                <w:color w:val="000000"/>
              </w:rPr>
            </w:pPr>
          </w:p>
        </w:tc>
      </w:tr>
      <w:tr w:rsidR="00B72A3B" w14:paraId="3686ED48" w14:textId="77777777">
        <w:tc>
          <w:tcPr>
            <w:tcW w:w="2839" w:type="dxa"/>
            <w:vMerge/>
            <w:tcBorders>
              <w:top w:val="nil"/>
              <w:left w:val="nil"/>
              <w:bottom w:val="nil"/>
              <w:right w:val="nil"/>
            </w:tcBorders>
            <w:shd w:val="clear" w:color="auto" w:fill="FFFFFF"/>
          </w:tcPr>
          <w:p w14:paraId="0BAB5861" w14:textId="77777777" w:rsidR="00B72A3B" w:rsidRDefault="00B72A3B">
            <w:pPr>
              <w:spacing w:before="156" w:after="156"/>
              <w:ind w:firstLineChars="0" w:firstLine="0"/>
              <w:rPr>
                <w:color w:val="000000"/>
              </w:rPr>
            </w:pPr>
          </w:p>
        </w:tc>
        <w:tc>
          <w:tcPr>
            <w:tcW w:w="2841" w:type="dxa"/>
            <w:tcBorders>
              <w:top w:val="nil"/>
              <w:left w:val="nil"/>
              <w:bottom w:val="nil"/>
              <w:right w:val="nil"/>
            </w:tcBorders>
            <w:shd w:val="clear" w:color="auto" w:fill="FFFFFF"/>
          </w:tcPr>
          <w:p w14:paraId="476A3BC2" w14:textId="77777777" w:rsidR="00B72A3B" w:rsidRDefault="007E11EF">
            <w:pPr>
              <w:spacing w:before="156" w:after="156"/>
              <w:ind w:firstLineChars="0" w:firstLine="0"/>
              <w:rPr>
                <w:color w:val="000000"/>
              </w:rPr>
            </w:pPr>
            <w:r>
              <w:rPr>
                <w:rFonts w:hint="eastAsia"/>
                <w:color w:val="000000"/>
              </w:rPr>
              <w:t>公共服务一体化标准在城乡间的差异度</w:t>
            </w:r>
            <w:r>
              <w:rPr>
                <w:rFonts w:hint="eastAsia"/>
                <w:color w:val="000000"/>
              </w:rPr>
              <w:t xml:space="preserve"> </w:t>
            </w:r>
          </w:p>
        </w:tc>
        <w:tc>
          <w:tcPr>
            <w:tcW w:w="2842" w:type="dxa"/>
            <w:vMerge/>
            <w:tcBorders>
              <w:top w:val="nil"/>
              <w:left w:val="nil"/>
              <w:bottom w:val="nil"/>
              <w:right w:val="nil"/>
            </w:tcBorders>
            <w:shd w:val="clear" w:color="auto" w:fill="FFFFFF"/>
          </w:tcPr>
          <w:p w14:paraId="518355FF" w14:textId="77777777" w:rsidR="00B72A3B" w:rsidRDefault="00B72A3B">
            <w:pPr>
              <w:spacing w:before="156" w:after="156"/>
              <w:ind w:firstLineChars="0" w:firstLine="0"/>
              <w:rPr>
                <w:color w:val="000000"/>
              </w:rPr>
            </w:pPr>
          </w:p>
        </w:tc>
      </w:tr>
      <w:tr w:rsidR="00B72A3B" w14:paraId="58BB4C81" w14:textId="77777777">
        <w:tc>
          <w:tcPr>
            <w:tcW w:w="2839" w:type="dxa"/>
            <w:vMerge/>
            <w:tcBorders>
              <w:top w:val="nil"/>
              <w:left w:val="nil"/>
              <w:bottom w:val="single" w:sz="12" w:space="0" w:color="000000"/>
              <w:right w:val="nil"/>
            </w:tcBorders>
            <w:shd w:val="clear" w:color="auto" w:fill="FFFFFF"/>
          </w:tcPr>
          <w:p w14:paraId="7149AE3B" w14:textId="77777777" w:rsidR="00B72A3B" w:rsidRDefault="00B72A3B">
            <w:pPr>
              <w:spacing w:before="156" w:after="156"/>
              <w:ind w:firstLineChars="0" w:firstLine="0"/>
              <w:rPr>
                <w:color w:val="000000"/>
              </w:rPr>
            </w:pPr>
          </w:p>
        </w:tc>
        <w:tc>
          <w:tcPr>
            <w:tcW w:w="2841" w:type="dxa"/>
            <w:tcBorders>
              <w:top w:val="nil"/>
              <w:left w:val="nil"/>
              <w:bottom w:val="single" w:sz="12" w:space="0" w:color="000000"/>
              <w:right w:val="nil"/>
            </w:tcBorders>
            <w:shd w:val="clear" w:color="auto" w:fill="FFFFFF"/>
          </w:tcPr>
          <w:p w14:paraId="32AE0DC9" w14:textId="77777777" w:rsidR="00B72A3B" w:rsidRDefault="007E11EF">
            <w:pPr>
              <w:spacing w:before="156" w:after="156"/>
              <w:ind w:firstLineChars="0" w:firstLine="0"/>
              <w:rPr>
                <w:color w:val="000000"/>
              </w:rPr>
            </w:pPr>
            <w:r>
              <w:rPr>
                <w:rFonts w:hint="eastAsia"/>
                <w:color w:val="000000"/>
                <w:sz w:val="21"/>
                <w:szCs w:val="21"/>
              </w:rPr>
              <w:t>社会资本与资本下乡对推进公共服务一体化的意义</w:t>
            </w:r>
          </w:p>
        </w:tc>
        <w:tc>
          <w:tcPr>
            <w:tcW w:w="2842" w:type="dxa"/>
            <w:vMerge/>
            <w:tcBorders>
              <w:top w:val="nil"/>
              <w:left w:val="nil"/>
              <w:bottom w:val="single" w:sz="12" w:space="0" w:color="000000"/>
              <w:right w:val="nil"/>
            </w:tcBorders>
            <w:shd w:val="clear" w:color="auto" w:fill="FFFFFF"/>
          </w:tcPr>
          <w:p w14:paraId="5A53B7B4" w14:textId="77777777" w:rsidR="00B72A3B" w:rsidRDefault="00B72A3B">
            <w:pPr>
              <w:spacing w:before="156" w:after="156"/>
              <w:ind w:firstLineChars="0" w:firstLine="0"/>
              <w:rPr>
                <w:color w:val="000000"/>
              </w:rPr>
            </w:pPr>
          </w:p>
        </w:tc>
      </w:tr>
    </w:tbl>
    <w:p w14:paraId="2472E215" w14:textId="77777777" w:rsidR="00B72A3B" w:rsidRDefault="007E11EF">
      <w:pPr>
        <w:spacing w:before="156" w:after="156"/>
        <w:ind w:firstLine="480"/>
      </w:pPr>
      <w:r>
        <w:rPr>
          <w:rFonts w:hint="eastAsia"/>
        </w:rPr>
        <w:br w:type="page"/>
      </w:r>
    </w:p>
    <w:p w14:paraId="665804B6" w14:textId="77777777" w:rsidR="00B72A3B" w:rsidRDefault="007E11EF">
      <w:pPr>
        <w:pStyle w:val="2"/>
        <w:numPr>
          <w:ilvl w:val="1"/>
          <w:numId w:val="0"/>
        </w:numPr>
        <w:spacing w:line="240" w:lineRule="auto"/>
        <w:ind w:firstLine="1"/>
      </w:pPr>
      <w:bookmarkStart w:id="160" w:name="_Toc38364142"/>
      <w:bookmarkStart w:id="161" w:name="_Toc704522391"/>
      <w:r>
        <w:rPr>
          <w:rFonts w:hint="eastAsia"/>
        </w:rPr>
        <w:lastRenderedPageBreak/>
        <w:t xml:space="preserve">3.4 </w:t>
      </w:r>
      <w:r>
        <w:rPr>
          <w:rFonts w:hint="eastAsia"/>
        </w:rPr>
        <w:t>调研过程设计</w:t>
      </w:r>
      <w:bookmarkEnd w:id="160"/>
      <w:bookmarkEnd w:id="161"/>
    </w:p>
    <w:p w14:paraId="59B9A616" w14:textId="77777777" w:rsidR="00B72A3B" w:rsidRDefault="007E11EF">
      <w:pPr>
        <w:pStyle w:val="3"/>
        <w:numPr>
          <w:ilvl w:val="2"/>
          <w:numId w:val="0"/>
        </w:numPr>
        <w:spacing w:line="240" w:lineRule="auto"/>
        <w:rPr>
          <w:rFonts w:ascii="Times New Roman Regular" w:eastAsia="宋体" w:hAnsi="Times New Roman Regular" w:cs="Times New Roman Regular"/>
          <w:bCs/>
        </w:rPr>
      </w:pPr>
      <w:bookmarkStart w:id="162" w:name="_Toc1830479626"/>
      <w:bookmarkStart w:id="163" w:name="_Toc541040494"/>
      <w:r>
        <w:rPr>
          <w:rFonts w:ascii="Times New Roman Regular" w:eastAsia="宋体" w:hAnsi="Times New Roman Regular" w:cs="Times New Roman Regular"/>
          <w:bCs/>
        </w:rPr>
        <w:t>3.4.1</w:t>
      </w:r>
      <w:r>
        <w:rPr>
          <w:rFonts w:ascii="Times New Roman Regular" w:eastAsia="宋体" w:hAnsi="Times New Roman Regular" w:cs="Times New Roman Regular"/>
          <w:bCs/>
        </w:rPr>
        <w:t>调查进度安排</w:t>
      </w:r>
      <w:bookmarkEnd w:id="162"/>
      <w:bookmarkEnd w:id="163"/>
    </w:p>
    <w:p w14:paraId="4225906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为确保整个调查过程的顺利进行，团队在调查前期</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对调查活动及任务安排做出了详细的规划，并在调查中期依据实际情况进行调整，最终调查进度详情见表，具体统计调查工作均在规定时间内完成，时间充裕，团队成员很好地完成调查与分析任务。</w:t>
      </w:r>
    </w:p>
    <w:p w14:paraId="3620B2C7" w14:textId="77777777" w:rsidR="00B72A3B" w:rsidRDefault="007E11EF">
      <w:pPr>
        <w:pStyle w:val="a3"/>
        <w:spacing w:before="156" w:after="156"/>
        <w:ind w:firstLine="400"/>
      </w:pPr>
      <w:r>
        <w:t>表</w:t>
      </w:r>
      <w:r>
        <w:t xml:space="preserve"> </w:t>
      </w:r>
      <w:fldSimple w:instr=" STYLEREF 1 \s ">
        <w:r>
          <w:t>3</w:t>
        </w:r>
      </w:fldSimple>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Start w:id="164" w:name="_Toc978709186"/>
      <w:r>
        <w:rPr>
          <w:rFonts w:hint="eastAsia"/>
        </w:rPr>
        <w:t>调查进度安排表</w:t>
      </w:r>
      <w:bookmarkEnd w:id="164"/>
    </w:p>
    <w:tbl>
      <w:tblPr>
        <w:tblStyle w:val="ab"/>
        <w:tblW w:w="0" w:type="auto"/>
        <w:tblLook w:val="04A0" w:firstRow="1" w:lastRow="0" w:firstColumn="1" w:lastColumn="0" w:noHBand="0" w:noVBand="1"/>
      </w:tblPr>
      <w:tblGrid>
        <w:gridCol w:w="4150"/>
        <w:gridCol w:w="4156"/>
      </w:tblGrid>
      <w:tr w:rsidR="00B72A3B" w14:paraId="6D031A2D" w14:textId="77777777">
        <w:tc>
          <w:tcPr>
            <w:tcW w:w="4261" w:type="dxa"/>
            <w:tcBorders>
              <w:top w:val="single" w:sz="12" w:space="0" w:color="000000"/>
              <w:left w:val="nil"/>
              <w:bottom w:val="single" w:sz="4" w:space="0" w:color="000000"/>
              <w:right w:val="nil"/>
              <w:tl2br w:val="nil"/>
            </w:tcBorders>
            <w:shd w:val="clear" w:color="auto" w:fill="FFFFFF"/>
          </w:tcPr>
          <w:p w14:paraId="1F775875" w14:textId="77777777" w:rsidR="00B72A3B" w:rsidRDefault="007E11EF">
            <w:pPr>
              <w:spacing w:before="156" w:after="156"/>
              <w:ind w:firstLineChars="0" w:firstLine="0"/>
              <w:jc w:val="center"/>
              <w:rPr>
                <w:color w:val="000000"/>
              </w:rPr>
            </w:pPr>
            <w:r>
              <w:rPr>
                <w:rFonts w:hint="eastAsia"/>
                <w:color w:val="000000"/>
              </w:rPr>
              <w:t>时间</w:t>
            </w:r>
          </w:p>
        </w:tc>
        <w:tc>
          <w:tcPr>
            <w:tcW w:w="4261" w:type="dxa"/>
            <w:tcBorders>
              <w:top w:val="single" w:sz="12" w:space="0" w:color="000000"/>
              <w:left w:val="nil"/>
              <w:bottom w:val="single" w:sz="4" w:space="0" w:color="000000"/>
              <w:right w:val="nil"/>
            </w:tcBorders>
            <w:shd w:val="clear" w:color="auto" w:fill="FFFFFF"/>
          </w:tcPr>
          <w:p w14:paraId="40894404" w14:textId="77777777" w:rsidR="00B72A3B" w:rsidRDefault="007E11EF">
            <w:pPr>
              <w:spacing w:before="156" w:after="156"/>
              <w:ind w:firstLineChars="0" w:firstLine="0"/>
              <w:jc w:val="center"/>
              <w:rPr>
                <w:color w:val="000000"/>
              </w:rPr>
            </w:pPr>
            <w:r>
              <w:rPr>
                <w:rFonts w:hint="eastAsia"/>
                <w:color w:val="000000"/>
              </w:rPr>
              <w:t>事项安排</w:t>
            </w:r>
          </w:p>
        </w:tc>
      </w:tr>
      <w:tr w:rsidR="00B72A3B" w14:paraId="5F80FD03" w14:textId="77777777">
        <w:trPr>
          <w:trHeight w:val="1439"/>
        </w:trPr>
        <w:tc>
          <w:tcPr>
            <w:tcW w:w="4261" w:type="dxa"/>
            <w:tcBorders>
              <w:top w:val="single" w:sz="4" w:space="0" w:color="000000"/>
              <w:left w:val="nil"/>
              <w:bottom w:val="nil"/>
              <w:right w:val="nil"/>
            </w:tcBorders>
            <w:shd w:val="clear" w:color="auto" w:fill="FFFFFF"/>
            <w:vAlign w:val="center"/>
          </w:tcPr>
          <w:p w14:paraId="2B10308D" w14:textId="77777777" w:rsidR="00B72A3B" w:rsidRDefault="007E11EF">
            <w:pPr>
              <w:spacing w:before="156" w:after="156"/>
              <w:ind w:firstLineChars="0" w:firstLine="0"/>
              <w:jc w:val="center"/>
              <w:rPr>
                <w:color w:val="000000"/>
              </w:rPr>
            </w:pPr>
            <w:r>
              <w:rPr>
                <w:rFonts w:hint="eastAsia"/>
                <w:color w:val="000000"/>
              </w:rPr>
              <w:t>6</w:t>
            </w:r>
            <w:r>
              <w:rPr>
                <w:rFonts w:hint="eastAsia"/>
                <w:color w:val="000000"/>
              </w:rPr>
              <w:t>月</w:t>
            </w:r>
            <w:r>
              <w:rPr>
                <w:rFonts w:hint="eastAsia"/>
                <w:color w:val="000000"/>
              </w:rPr>
              <w:t>20</w:t>
            </w:r>
            <w:r>
              <w:rPr>
                <w:rFonts w:hint="eastAsia"/>
                <w:color w:val="000000"/>
              </w:rPr>
              <w:t>日</w:t>
            </w:r>
            <w:r>
              <w:rPr>
                <w:rFonts w:hint="eastAsia"/>
                <w:color w:val="000000"/>
              </w:rPr>
              <w:t>-7</w:t>
            </w:r>
            <w:r>
              <w:rPr>
                <w:rFonts w:hint="eastAsia"/>
                <w:color w:val="000000"/>
              </w:rPr>
              <w:t>月</w:t>
            </w:r>
            <w:r>
              <w:rPr>
                <w:rFonts w:hint="eastAsia"/>
                <w:color w:val="000000"/>
              </w:rPr>
              <w:t>5</w:t>
            </w:r>
            <w:r>
              <w:rPr>
                <w:rFonts w:hint="eastAsia"/>
                <w:color w:val="000000"/>
              </w:rPr>
              <w:t>日</w:t>
            </w:r>
          </w:p>
        </w:tc>
        <w:tc>
          <w:tcPr>
            <w:tcW w:w="4261" w:type="dxa"/>
            <w:tcBorders>
              <w:top w:val="single" w:sz="4" w:space="0" w:color="000000"/>
              <w:left w:val="nil"/>
              <w:bottom w:val="nil"/>
              <w:right w:val="nil"/>
            </w:tcBorders>
            <w:shd w:val="clear" w:color="auto" w:fill="FFFFFF"/>
            <w:vAlign w:val="center"/>
          </w:tcPr>
          <w:p w14:paraId="272362F9" w14:textId="77777777" w:rsidR="00B72A3B" w:rsidRDefault="007E11EF">
            <w:pPr>
              <w:spacing w:before="156" w:after="156" w:line="240" w:lineRule="auto"/>
              <w:ind w:firstLineChars="0" w:firstLine="0"/>
              <w:jc w:val="left"/>
              <w:rPr>
                <w:color w:val="000000"/>
              </w:rPr>
            </w:pPr>
            <w:r>
              <w:rPr>
                <w:rFonts w:hint="eastAsia"/>
                <w:color w:val="000000"/>
              </w:rPr>
              <w:t>网上查阅相关资料，整理相关文献</w:t>
            </w:r>
          </w:p>
          <w:p w14:paraId="1398A474" w14:textId="77777777" w:rsidR="00B72A3B" w:rsidRDefault="007E11EF">
            <w:pPr>
              <w:spacing w:before="156" w:after="156" w:line="240" w:lineRule="auto"/>
              <w:ind w:firstLineChars="0" w:firstLine="0"/>
              <w:jc w:val="left"/>
              <w:rPr>
                <w:color w:val="000000"/>
              </w:rPr>
            </w:pPr>
            <w:r>
              <w:rPr>
                <w:rFonts w:hint="eastAsia"/>
                <w:color w:val="000000"/>
              </w:rPr>
              <w:t>讨论确定调查主题与重点方向</w:t>
            </w:r>
          </w:p>
          <w:p w14:paraId="61E9C03E" w14:textId="77777777" w:rsidR="00B72A3B" w:rsidRDefault="007E11EF">
            <w:pPr>
              <w:spacing w:before="156" w:after="156" w:line="240" w:lineRule="auto"/>
              <w:ind w:firstLineChars="0" w:firstLine="0"/>
              <w:jc w:val="left"/>
              <w:rPr>
                <w:color w:val="000000"/>
              </w:rPr>
            </w:pPr>
            <w:r>
              <w:rPr>
                <w:rFonts w:hint="eastAsia"/>
                <w:color w:val="000000"/>
              </w:rPr>
              <w:t>问卷设计讨论</w:t>
            </w:r>
          </w:p>
        </w:tc>
      </w:tr>
      <w:tr w:rsidR="00B72A3B" w14:paraId="2B927B1B" w14:textId="77777777">
        <w:tc>
          <w:tcPr>
            <w:tcW w:w="4261" w:type="dxa"/>
            <w:tcBorders>
              <w:top w:val="nil"/>
              <w:left w:val="nil"/>
              <w:bottom w:val="nil"/>
              <w:right w:val="nil"/>
            </w:tcBorders>
            <w:shd w:val="clear" w:color="auto" w:fill="FFFFFF"/>
            <w:vAlign w:val="center"/>
          </w:tcPr>
          <w:p w14:paraId="72774AE8" w14:textId="77777777" w:rsidR="00B72A3B" w:rsidRDefault="007E11EF">
            <w:pPr>
              <w:spacing w:before="156" w:after="156"/>
              <w:ind w:firstLineChars="0" w:firstLine="0"/>
              <w:jc w:val="center"/>
              <w:rPr>
                <w:color w:val="000000"/>
              </w:rPr>
            </w:pPr>
            <w:r>
              <w:rPr>
                <w:rFonts w:hint="eastAsia"/>
                <w:color w:val="000000"/>
              </w:rPr>
              <w:t>7</w:t>
            </w:r>
            <w:r>
              <w:rPr>
                <w:rFonts w:hint="eastAsia"/>
                <w:color w:val="000000"/>
              </w:rPr>
              <w:t>月</w:t>
            </w:r>
            <w:r>
              <w:rPr>
                <w:rFonts w:hint="eastAsia"/>
                <w:color w:val="000000"/>
              </w:rPr>
              <w:t>6</w:t>
            </w:r>
            <w:r>
              <w:rPr>
                <w:rFonts w:hint="eastAsia"/>
                <w:color w:val="000000"/>
              </w:rPr>
              <w:t>日</w:t>
            </w:r>
            <w:r>
              <w:rPr>
                <w:rFonts w:hint="eastAsia"/>
                <w:color w:val="000000"/>
              </w:rPr>
              <w:t>-7</w:t>
            </w:r>
            <w:r>
              <w:rPr>
                <w:rFonts w:hint="eastAsia"/>
                <w:color w:val="000000"/>
              </w:rPr>
              <w:t>月</w:t>
            </w:r>
            <w:r>
              <w:rPr>
                <w:rFonts w:hint="eastAsia"/>
                <w:color w:val="000000"/>
              </w:rPr>
              <w:t>12</w:t>
            </w:r>
            <w:r>
              <w:rPr>
                <w:rFonts w:hint="eastAsia"/>
                <w:color w:val="000000"/>
              </w:rPr>
              <w:t>日</w:t>
            </w:r>
          </w:p>
        </w:tc>
        <w:tc>
          <w:tcPr>
            <w:tcW w:w="4261" w:type="dxa"/>
            <w:tcBorders>
              <w:top w:val="nil"/>
              <w:left w:val="nil"/>
              <w:bottom w:val="nil"/>
              <w:right w:val="nil"/>
            </w:tcBorders>
            <w:shd w:val="clear" w:color="auto" w:fill="FFFFFF"/>
            <w:vAlign w:val="center"/>
          </w:tcPr>
          <w:p w14:paraId="658198EB" w14:textId="77777777" w:rsidR="00B72A3B" w:rsidRDefault="007E11EF">
            <w:pPr>
              <w:spacing w:before="156" w:after="156" w:line="240" w:lineRule="auto"/>
              <w:ind w:firstLineChars="0" w:firstLine="0"/>
              <w:jc w:val="left"/>
              <w:rPr>
                <w:color w:val="000000"/>
              </w:rPr>
            </w:pPr>
            <w:r>
              <w:rPr>
                <w:rFonts w:hint="eastAsia"/>
                <w:color w:val="000000"/>
              </w:rPr>
              <w:t>确定具体调查地点</w:t>
            </w:r>
          </w:p>
          <w:p w14:paraId="37D46C47" w14:textId="77777777" w:rsidR="00B72A3B" w:rsidRDefault="007E11EF">
            <w:pPr>
              <w:spacing w:before="156" w:after="156" w:line="240" w:lineRule="auto"/>
              <w:ind w:firstLineChars="0" w:firstLine="0"/>
              <w:jc w:val="left"/>
              <w:rPr>
                <w:color w:val="000000"/>
              </w:rPr>
            </w:pPr>
            <w:r>
              <w:rPr>
                <w:rFonts w:hint="eastAsia"/>
                <w:color w:val="000000"/>
              </w:rPr>
              <w:t>制作完成问卷</w:t>
            </w:r>
          </w:p>
          <w:p w14:paraId="6B4AB1C3" w14:textId="77777777" w:rsidR="00B72A3B" w:rsidRDefault="007E11EF">
            <w:pPr>
              <w:spacing w:before="156" w:after="156" w:line="240" w:lineRule="auto"/>
              <w:ind w:firstLineChars="0" w:firstLine="0"/>
              <w:jc w:val="left"/>
              <w:rPr>
                <w:color w:val="000000"/>
              </w:rPr>
            </w:pPr>
            <w:r>
              <w:rPr>
                <w:rFonts w:hint="eastAsia"/>
                <w:color w:val="000000"/>
              </w:rPr>
              <w:t>实地与在线预调查</w:t>
            </w:r>
          </w:p>
        </w:tc>
      </w:tr>
      <w:tr w:rsidR="00B72A3B" w14:paraId="3153A702" w14:textId="77777777">
        <w:tc>
          <w:tcPr>
            <w:tcW w:w="4261" w:type="dxa"/>
            <w:tcBorders>
              <w:top w:val="nil"/>
              <w:left w:val="nil"/>
              <w:bottom w:val="nil"/>
              <w:right w:val="nil"/>
            </w:tcBorders>
            <w:shd w:val="clear" w:color="auto" w:fill="FFFFFF"/>
            <w:vAlign w:val="center"/>
          </w:tcPr>
          <w:p w14:paraId="2D8978A0" w14:textId="77777777" w:rsidR="00B72A3B" w:rsidRDefault="007E11EF">
            <w:pPr>
              <w:spacing w:before="156" w:after="156"/>
              <w:ind w:firstLineChars="0" w:firstLine="0"/>
              <w:jc w:val="center"/>
              <w:rPr>
                <w:color w:val="000000"/>
              </w:rPr>
            </w:pPr>
            <w:r>
              <w:rPr>
                <w:rFonts w:hint="eastAsia"/>
                <w:color w:val="000000"/>
              </w:rPr>
              <w:t>7</w:t>
            </w:r>
            <w:r>
              <w:rPr>
                <w:rFonts w:hint="eastAsia"/>
                <w:color w:val="000000"/>
              </w:rPr>
              <w:t>月</w:t>
            </w:r>
            <w:r>
              <w:rPr>
                <w:rFonts w:hint="eastAsia"/>
                <w:color w:val="000000"/>
              </w:rPr>
              <w:t>13</w:t>
            </w:r>
            <w:r>
              <w:rPr>
                <w:rFonts w:hint="eastAsia"/>
                <w:color w:val="000000"/>
              </w:rPr>
              <w:t>日</w:t>
            </w:r>
            <w:r>
              <w:rPr>
                <w:rFonts w:hint="eastAsia"/>
                <w:color w:val="000000"/>
              </w:rPr>
              <w:t>-7</w:t>
            </w:r>
            <w:r>
              <w:rPr>
                <w:rFonts w:hint="eastAsia"/>
                <w:color w:val="000000"/>
              </w:rPr>
              <w:t>月</w:t>
            </w:r>
            <w:r>
              <w:rPr>
                <w:rFonts w:hint="eastAsia"/>
                <w:color w:val="000000"/>
              </w:rPr>
              <w:t>16</w:t>
            </w:r>
            <w:r>
              <w:rPr>
                <w:rFonts w:hint="eastAsia"/>
                <w:color w:val="000000"/>
              </w:rPr>
              <w:t>日</w:t>
            </w:r>
          </w:p>
        </w:tc>
        <w:tc>
          <w:tcPr>
            <w:tcW w:w="4261" w:type="dxa"/>
            <w:tcBorders>
              <w:top w:val="nil"/>
              <w:left w:val="nil"/>
              <w:bottom w:val="nil"/>
              <w:right w:val="nil"/>
            </w:tcBorders>
            <w:shd w:val="clear" w:color="auto" w:fill="FFFFFF"/>
            <w:vAlign w:val="center"/>
          </w:tcPr>
          <w:p w14:paraId="0DE56659" w14:textId="77777777" w:rsidR="00B72A3B" w:rsidRDefault="007E11EF">
            <w:pPr>
              <w:spacing w:before="156" w:after="156" w:line="240" w:lineRule="auto"/>
              <w:ind w:firstLineChars="0" w:firstLine="0"/>
              <w:jc w:val="left"/>
              <w:rPr>
                <w:color w:val="000000"/>
              </w:rPr>
            </w:pPr>
            <w:r>
              <w:rPr>
                <w:rFonts w:hint="eastAsia"/>
                <w:color w:val="000000"/>
              </w:rPr>
              <w:t>整理预调查并修改问卷</w:t>
            </w:r>
          </w:p>
          <w:p w14:paraId="34941E1A" w14:textId="77777777" w:rsidR="00B72A3B" w:rsidRDefault="007E11EF">
            <w:pPr>
              <w:spacing w:before="156" w:after="156" w:line="240" w:lineRule="auto"/>
              <w:ind w:firstLineChars="0" w:firstLine="0"/>
              <w:jc w:val="left"/>
              <w:rPr>
                <w:color w:val="000000"/>
              </w:rPr>
            </w:pPr>
            <w:r>
              <w:rPr>
                <w:rFonts w:hint="eastAsia"/>
                <w:color w:val="000000"/>
              </w:rPr>
              <w:t>为正式调查做准备</w:t>
            </w:r>
          </w:p>
        </w:tc>
      </w:tr>
      <w:tr w:rsidR="00B72A3B" w14:paraId="4B31F7DB" w14:textId="77777777">
        <w:tc>
          <w:tcPr>
            <w:tcW w:w="4261" w:type="dxa"/>
            <w:tcBorders>
              <w:top w:val="nil"/>
              <w:left w:val="nil"/>
              <w:bottom w:val="nil"/>
              <w:right w:val="nil"/>
            </w:tcBorders>
            <w:shd w:val="clear" w:color="auto" w:fill="FFFFFF"/>
            <w:vAlign w:val="center"/>
          </w:tcPr>
          <w:p w14:paraId="713AD037" w14:textId="77777777" w:rsidR="00B72A3B" w:rsidRDefault="007E11EF">
            <w:pPr>
              <w:spacing w:before="156" w:after="156"/>
              <w:ind w:firstLineChars="0" w:firstLine="0"/>
              <w:jc w:val="center"/>
              <w:rPr>
                <w:color w:val="000000"/>
              </w:rPr>
            </w:pPr>
            <w:r>
              <w:rPr>
                <w:rFonts w:hint="eastAsia"/>
                <w:color w:val="000000"/>
              </w:rPr>
              <w:t>7</w:t>
            </w:r>
            <w:r>
              <w:rPr>
                <w:rFonts w:hint="eastAsia"/>
                <w:color w:val="000000"/>
              </w:rPr>
              <w:t>月</w:t>
            </w:r>
            <w:r>
              <w:rPr>
                <w:rFonts w:hint="eastAsia"/>
                <w:color w:val="000000"/>
              </w:rPr>
              <w:t>17</w:t>
            </w:r>
            <w:r>
              <w:rPr>
                <w:rFonts w:hint="eastAsia"/>
                <w:color w:val="000000"/>
              </w:rPr>
              <w:t>日</w:t>
            </w:r>
            <w:r>
              <w:rPr>
                <w:rFonts w:hint="eastAsia"/>
                <w:color w:val="000000"/>
              </w:rPr>
              <w:t>-8</w:t>
            </w:r>
            <w:r>
              <w:rPr>
                <w:rFonts w:hint="eastAsia"/>
                <w:color w:val="000000"/>
              </w:rPr>
              <w:t>月</w:t>
            </w:r>
            <w:r>
              <w:rPr>
                <w:rFonts w:hint="eastAsia"/>
                <w:color w:val="000000"/>
              </w:rPr>
              <w:t>18</w:t>
            </w:r>
            <w:r>
              <w:rPr>
                <w:rFonts w:hint="eastAsia"/>
                <w:color w:val="000000"/>
              </w:rPr>
              <w:t>日</w:t>
            </w:r>
          </w:p>
        </w:tc>
        <w:tc>
          <w:tcPr>
            <w:tcW w:w="4261" w:type="dxa"/>
            <w:tcBorders>
              <w:top w:val="nil"/>
              <w:left w:val="nil"/>
              <w:bottom w:val="nil"/>
              <w:right w:val="nil"/>
            </w:tcBorders>
            <w:shd w:val="clear" w:color="auto" w:fill="FFFFFF"/>
            <w:vAlign w:val="center"/>
          </w:tcPr>
          <w:p w14:paraId="7852BBAC" w14:textId="77777777" w:rsidR="00B72A3B" w:rsidRDefault="007E11EF">
            <w:pPr>
              <w:spacing w:before="156" w:after="156" w:line="240" w:lineRule="auto"/>
              <w:ind w:firstLineChars="0" w:firstLine="0"/>
              <w:jc w:val="left"/>
              <w:rPr>
                <w:color w:val="000000"/>
              </w:rPr>
            </w:pPr>
            <w:r>
              <w:rPr>
                <w:rFonts w:hint="eastAsia"/>
                <w:color w:val="000000"/>
              </w:rPr>
              <w:t>团队成员开展调查走访工作</w:t>
            </w:r>
          </w:p>
          <w:p w14:paraId="18F6B2B1" w14:textId="77777777" w:rsidR="00B72A3B" w:rsidRDefault="007E11EF">
            <w:pPr>
              <w:spacing w:before="156" w:after="156" w:line="240" w:lineRule="auto"/>
              <w:ind w:firstLineChars="0" w:firstLine="0"/>
              <w:jc w:val="left"/>
              <w:rPr>
                <w:color w:val="000000"/>
              </w:rPr>
            </w:pPr>
            <w:r>
              <w:rPr>
                <w:rFonts w:hint="eastAsia"/>
                <w:color w:val="000000"/>
              </w:rPr>
              <w:t>实地正式发放问卷</w:t>
            </w:r>
          </w:p>
        </w:tc>
      </w:tr>
      <w:tr w:rsidR="00B72A3B" w14:paraId="4D031CD4" w14:textId="77777777">
        <w:tc>
          <w:tcPr>
            <w:tcW w:w="4261" w:type="dxa"/>
            <w:tcBorders>
              <w:top w:val="nil"/>
              <w:left w:val="nil"/>
              <w:bottom w:val="nil"/>
              <w:right w:val="nil"/>
            </w:tcBorders>
            <w:shd w:val="clear" w:color="auto" w:fill="FFFFFF"/>
            <w:vAlign w:val="center"/>
          </w:tcPr>
          <w:p w14:paraId="56FE784E" w14:textId="77777777" w:rsidR="00B72A3B" w:rsidRDefault="007E11EF">
            <w:pPr>
              <w:spacing w:before="156" w:after="156"/>
              <w:ind w:firstLineChars="0" w:firstLine="0"/>
              <w:jc w:val="center"/>
              <w:rPr>
                <w:color w:val="000000"/>
              </w:rPr>
            </w:pPr>
            <w:r>
              <w:rPr>
                <w:rFonts w:hint="eastAsia"/>
                <w:color w:val="000000"/>
              </w:rPr>
              <w:t>8</w:t>
            </w:r>
            <w:r>
              <w:rPr>
                <w:rFonts w:hint="eastAsia"/>
                <w:color w:val="000000"/>
              </w:rPr>
              <w:t>月</w:t>
            </w:r>
            <w:r>
              <w:rPr>
                <w:rFonts w:hint="eastAsia"/>
                <w:color w:val="000000"/>
              </w:rPr>
              <w:t>19</w:t>
            </w:r>
            <w:r>
              <w:rPr>
                <w:rFonts w:hint="eastAsia"/>
                <w:color w:val="000000"/>
              </w:rPr>
              <w:t>日</w:t>
            </w:r>
            <w:r>
              <w:rPr>
                <w:rFonts w:hint="eastAsia"/>
                <w:color w:val="000000"/>
              </w:rPr>
              <w:t>-8</w:t>
            </w:r>
            <w:r>
              <w:rPr>
                <w:rFonts w:hint="eastAsia"/>
                <w:color w:val="000000"/>
              </w:rPr>
              <w:t>月</w:t>
            </w:r>
            <w:r>
              <w:rPr>
                <w:rFonts w:hint="eastAsia"/>
                <w:color w:val="000000"/>
              </w:rPr>
              <w:t>22</w:t>
            </w:r>
            <w:r>
              <w:rPr>
                <w:rFonts w:hint="eastAsia"/>
                <w:color w:val="000000"/>
              </w:rPr>
              <w:t>日</w:t>
            </w:r>
          </w:p>
        </w:tc>
        <w:tc>
          <w:tcPr>
            <w:tcW w:w="4261" w:type="dxa"/>
            <w:tcBorders>
              <w:top w:val="nil"/>
              <w:left w:val="nil"/>
              <w:bottom w:val="nil"/>
              <w:right w:val="nil"/>
            </w:tcBorders>
            <w:shd w:val="clear" w:color="auto" w:fill="FFFFFF"/>
            <w:vAlign w:val="center"/>
          </w:tcPr>
          <w:p w14:paraId="7B5A29D0" w14:textId="77777777" w:rsidR="00B72A3B" w:rsidRDefault="007E11EF">
            <w:pPr>
              <w:spacing w:before="156" w:after="156" w:line="240" w:lineRule="auto"/>
              <w:ind w:firstLineChars="0" w:firstLine="0"/>
              <w:jc w:val="left"/>
              <w:rPr>
                <w:color w:val="000000"/>
              </w:rPr>
            </w:pPr>
            <w:r>
              <w:rPr>
                <w:rFonts w:hint="eastAsia"/>
                <w:color w:val="000000"/>
              </w:rPr>
              <w:t>剔除无效问卷，整理有效问卷数据</w:t>
            </w:r>
          </w:p>
        </w:tc>
      </w:tr>
      <w:tr w:rsidR="00B72A3B" w14:paraId="1B0A7E66" w14:textId="77777777">
        <w:tc>
          <w:tcPr>
            <w:tcW w:w="4261" w:type="dxa"/>
            <w:tcBorders>
              <w:top w:val="nil"/>
              <w:left w:val="nil"/>
              <w:bottom w:val="nil"/>
              <w:right w:val="nil"/>
            </w:tcBorders>
            <w:shd w:val="clear" w:color="auto" w:fill="FFFFFF"/>
            <w:vAlign w:val="center"/>
          </w:tcPr>
          <w:p w14:paraId="0B75CC0F" w14:textId="77777777" w:rsidR="00B72A3B" w:rsidRDefault="007E11EF">
            <w:pPr>
              <w:spacing w:before="156" w:after="156"/>
              <w:ind w:firstLineChars="0" w:firstLine="0"/>
              <w:jc w:val="center"/>
              <w:rPr>
                <w:color w:val="000000"/>
              </w:rPr>
            </w:pPr>
            <w:r>
              <w:rPr>
                <w:rFonts w:hint="eastAsia"/>
                <w:color w:val="000000"/>
              </w:rPr>
              <w:t>8</w:t>
            </w:r>
            <w:r>
              <w:rPr>
                <w:rFonts w:hint="eastAsia"/>
                <w:color w:val="000000"/>
              </w:rPr>
              <w:t>月</w:t>
            </w:r>
            <w:r>
              <w:rPr>
                <w:rFonts w:hint="eastAsia"/>
                <w:color w:val="000000"/>
              </w:rPr>
              <w:t>23</w:t>
            </w:r>
            <w:r>
              <w:rPr>
                <w:rFonts w:hint="eastAsia"/>
                <w:color w:val="000000"/>
              </w:rPr>
              <w:t>日</w:t>
            </w:r>
            <w:r>
              <w:rPr>
                <w:rFonts w:hint="eastAsia"/>
                <w:color w:val="000000"/>
              </w:rPr>
              <w:t>-8</w:t>
            </w:r>
            <w:r>
              <w:rPr>
                <w:rFonts w:hint="eastAsia"/>
                <w:color w:val="000000"/>
              </w:rPr>
              <w:t>月</w:t>
            </w:r>
            <w:r>
              <w:rPr>
                <w:rFonts w:hint="eastAsia"/>
                <w:color w:val="000000"/>
              </w:rPr>
              <w:t>30</w:t>
            </w:r>
            <w:r>
              <w:rPr>
                <w:rFonts w:hint="eastAsia"/>
                <w:color w:val="000000"/>
              </w:rPr>
              <w:t>日</w:t>
            </w:r>
          </w:p>
        </w:tc>
        <w:tc>
          <w:tcPr>
            <w:tcW w:w="4261" w:type="dxa"/>
            <w:tcBorders>
              <w:top w:val="nil"/>
              <w:left w:val="nil"/>
              <w:bottom w:val="nil"/>
              <w:right w:val="nil"/>
            </w:tcBorders>
            <w:shd w:val="clear" w:color="auto" w:fill="FFFFFF"/>
            <w:vAlign w:val="center"/>
          </w:tcPr>
          <w:p w14:paraId="41220329" w14:textId="77777777" w:rsidR="00B72A3B" w:rsidRDefault="007E11EF">
            <w:pPr>
              <w:spacing w:before="156" w:after="156" w:line="240" w:lineRule="auto"/>
              <w:ind w:firstLineChars="0" w:firstLine="0"/>
              <w:jc w:val="left"/>
              <w:rPr>
                <w:color w:val="000000"/>
              </w:rPr>
            </w:pPr>
            <w:r>
              <w:rPr>
                <w:rFonts w:hint="eastAsia"/>
                <w:color w:val="000000"/>
              </w:rPr>
              <w:t>对录入数据进行数据分析与建模</w:t>
            </w:r>
          </w:p>
          <w:p w14:paraId="50E02013" w14:textId="77777777" w:rsidR="00B72A3B" w:rsidRDefault="007E11EF">
            <w:pPr>
              <w:spacing w:before="156" w:after="156" w:line="240" w:lineRule="auto"/>
              <w:ind w:firstLineChars="0" w:firstLine="0"/>
              <w:jc w:val="left"/>
              <w:rPr>
                <w:color w:val="000000"/>
              </w:rPr>
            </w:pPr>
            <w:r>
              <w:rPr>
                <w:rFonts w:hint="eastAsia"/>
                <w:color w:val="000000"/>
              </w:rPr>
              <w:t>对数据分析结果进行挖掘讨论</w:t>
            </w:r>
          </w:p>
          <w:p w14:paraId="413B4D1F" w14:textId="77777777" w:rsidR="00B72A3B" w:rsidRDefault="007E11EF">
            <w:pPr>
              <w:spacing w:before="156" w:after="156" w:line="240" w:lineRule="auto"/>
              <w:ind w:firstLineChars="0" w:firstLine="0"/>
              <w:jc w:val="left"/>
              <w:rPr>
                <w:color w:val="000000"/>
              </w:rPr>
            </w:pPr>
            <w:r>
              <w:rPr>
                <w:rFonts w:hint="eastAsia"/>
                <w:color w:val="000000"/>
              </w:rPr>
              <w:t>团队成员分工撰写初稿</w:t>
            </w:r>
          </w:p>
        </w:tc>
      </w:tr>
      <w:tr w:rsidR="00B72A3B" w14:paraId="173C5CCB" w14:textId="77777777">
        <w:tc>
          <w:tcPr>
            <w:tcW w:w="4261" w:type="dxa"/>
            <w:tcBorders>
              <w:top w:val="nil"/>
              <w:left w:val="nil"/>
              <w:bottom w:val="nil"/>
              <w:right w:val="nil"/>
            </w:tcBorders>
            <w:shd w:val="clear" w:color="auto" w:fill="FFFFFF"/>
            <w:vAlign w:val="center"/>
          </w:tcPr>
          <w:p w14:paraId="7C9FC440" w14:textId="77777777" w:rsidR="00B72A3B" w:rsidRDefault="007E11EF">
            <w:pPr>
              <w:spacing w:before="156" w:after="156"/>
              <w:ind w:firstLineChars="0" w:firstLine="0"/>
              <w:jc w:val="center"/>
              <w:rPr>
                <w:color w:val="000000"/>
              </w:rPr>
            </w:pPr>
            <w:r>
              <w:rPr>
                <w:rFonts w:hint="eastAsia"/>
                <w:color w:val="000000"/>
              </w:rPr>
              <w:t>8</w:t>
            </w:r>
            <w:r>
              <w:rPr>
                <w:rFonts w:hint="eastAsia"/>
                <w:color w:val="000000"/>
              </w:rPr>
              <w:t>月</w:t>
            </w:r>
            <w:r>
              <w:rPr>
                <w:rFonts w:hint="eastAsia"/>
                <w:color w:val="000000"/>
              </w:rPr>
              <w:t>31</w:t>
            </w:r>
            <w:r>
              <w:rPr>
                <w:rFonts w:hint="eastAsia"/>
                <w:color w:val="000000"/>
              </w:rPr>
              <w:t>日</w:t>
            </w:r>
            <w:r>
              <w:rPr>
                <w:rFonts w:hint="eastAsia"/>
                <w:color w:val="000000"/>
              </w:rPr>
              <w:t>-9</w:t>
            </w:r>
            <w:r>
              <w:rPr>
                <w:rFonts w:hint="eastAsia"/>
                <w:color w:val="000000"/>
              </w:rPr>
              <w:t>月</w:t>
            </w:r>
            <w:r>
              <w:rPr>
                <w:rFonts w:hint="eastAsia"/>
                <w:color w:val="000000"/>
              </w:rPr>
              <w:t>3</w:t>
            </w:r>
            <w:r>
              <w:rPr>
                <w:rFonts w:hint="eastAsia"/>
                <w:color w:val="000000"/>
              </w:rPr>
              <w:t>日</w:t>
            </w:r>
          </w:p>
        </w:tc>
        <w:tc>
          <w:tcPr>
            <w:tcW w:w="4261" w:type="dxa"/>
            <w:tcBorders>
              <w:top w:val="nil"/>
              <w:left w:val="nil"/>
              <w:bottom w:val="nil"/>
              <w:right w:val="nil"/>
            </w:tcBorders>
            <w:shd w:val="clear" w:color="auto" w:fill="FFFFFF"/>
            <w:vAlign w:val="center"/>
          </w:tcPr>
          <w:p w14:paraId="1838CA1B" w14:textId="77777777" w:rsidR="00B72A3B" w:rsidRDefault="007E11EF">
            <w:pPr>
              <w:spacing w:before="156" w:after="156" w:line="240" w:lineRule="auto"/>
              <w:ind w:firstLineChars="0" w:firstLine="0"/>
              <w:jc w:val="left"/>
              <w:rPr>
                <w:color w:val="000000"/>
              </w:rPr>
            </w:pPr>
            <w:r>
              <w:rPr>
                <w:rFonts w:hint="eastAsia"/>
                <w:color w:val="000000"/>
              </w:rPr>
              <w:t>对报告进行修改</w:t>
            </w:r>
          </w:p>
          <w:p w14:paraId="55AE3537" w14:textId="77777777" w:rsidR="00B72A3B" w:rsidRDefault="007E11EF">
            <w:pPr>
              <w:spacing w:before="156" w:after="156" w:line="240" w:lineRule="auto"/>
              <w:ind w:firstLineChars="0" w:firstLine="0"/>
              <w:jc w:val="left"/>
              <w:rPr>
                <w:color w:val="000000"/>
              </w:rPr>
            </w:pPr>
            <w:r>
              <w:rPr>
                <w:rFonts w:hint="eastAsia"/>
                <w:color w:val="000000"/>
              </w:rPr>
              <w:t>对报告进行统稿，确定终稿</w:t>
            </w:r>
          </w:p>
        </w:tc>
      </w:tr>
      <w:tr w:rsidR="00B72A3B" w14:paraId="2BA1A274" w14:textId="77777777">
        <w:tc>
          <w:tcPr>
            <w:tcW w:w="4261" w:type="dxa"/>
            <w:tcBorders>
              <w:top w:val="nil"/>
              <w:left w:val="nil"/>
              <w:bottom w:val="single" w:sz="12" w:space="0" w:color="000000"/>
              <w:right w:val="nil"/>
            </w:tcBorders>
            <w:shd w:val="clear" w:color="auto" w:fill="FFFFFF"/>
            <w:vAlign w:val="center"/>
          </w:tcPr>
          <w:p w14:paraId="01C09B1C" w14:textId="77777777" w:rsidR="00B72A3B" w:rsidRDefault="007E11EF">
            <w:pPr>
              <w:spacing w:before="156" w:after="156"/>
              <w:ind w:firstLineChars="0" w:firstLine="0"/>
              <w:jc w:val="center"/>
              <w:rPr>
                <w:color w:val="000000"/>
              </w:rPr>
            </w:pPr>
            <w:r>
              <w:rPr>
                <w:rFonts w:hint="eastAsia"/>
                <w:color w:val="000000"/>
              </w:rPr>
              <w:lastRenderedPageBreak/>
              <w:t>9</w:t>
            </w:r>
            <w:r>
              <w:rPr>
                <w:rFonts w:hint="eastAsia"/>
                <w:color w:val="000000"/>
              </w:rPr>
              <w:t>月</w:t>
            </w:r>
            <w:r>
              <w:rPr>
                <w:rFonts w:hint="eastAsia"/>
                <w:color w:val="000000"/>
              </w:rPr>
              <w:t>4</w:t>
            </w:r>
            <w:r>
              <w:rPr>
                <w:rFonts w:hint="eastAsia"/>
                <w:color w:val="000000"/>
              </w:rPr>
              <w:t>日</w:t>
            </w:r>
            <w:r>
              <w:rPr>
                <w:rFonts w:hint="eastAsia"/>
                <w:color w:val="000000"/>
              </w:rPr>
              <w:t>-9</w:t>
            </w:r>
            <w:r>
              <w:rPr>
                <w:rFonts w:hint="eastAsia"/>
                <w:color w:val="000000"/>
              </w:rPr>
              <w:t>月</w:t>
            </w:r>
            <w:r>
              <w:rPr>
                <w:rFonts w:hint="eastAsia"/>
                <w:color w:val="000000"/>
              </w:rPr>
              <w:t>10</w:t>
            </w:r>
            <w:r>
              <w:rPr>
                <w:rFonts w:hint="eastAsia"/>
                <w:color w:val="000000"/>
              </w:rPr>
              <w:t>日</w:t>
            </w:r>
          </w:p>
        </w:tc>
        <w:tc>
          <w:tcPr>
            <w:tcW w:w="4261" w:type="dxa"/>
            <w:tcBorders>
              <w:top w:val="nil"/>
              <w:left w:val="nil"/>
              <w:bottom w:val="single" w:sz="12" w:space="0" w:color="000000"/>
              <w:right w:val="nil"/>
            </w:tcBorders>
            <w:shd w:val="clear" w:color="auto" w:fill="FFFFFF"/>
            <w:vAlign w:val="center"/>
          </w:tcPr>
          <w:p w14:paraId="550B3FF6" w14:textId="77777777" w:rsidR="00B72A3B" w:rsidRDefault="007E11EF">
            <w:pPr>
              <w:spacing w:before="156" w:after="156"/>
              <w:ind w:firstLineChars="0" w:firstLine="0"/>
              <w:jc w:val="left"/>
              <w:rPr>
                <w:color w:val="000000"/>
              </w:rPr>
            </w:pPr>
            <w:r>
              <w:rPr>
                <w:rFonts w:hint="eastAsia"/>
                <w:color w:val="000000"/>
              </w:rPr>
              <w:t>根据指导意见修改完善文稿</w:t>
            </w:r>
          </w:p>
        </w:tc>
      </w:tr>
    </w:tbl>
    <w:p w14:paraId="72E1FDB3" w14:textId="77777777" w:rsidR="00B72A3B" w:rsidRDefault="00B72A3B">
      <w:pPr>
        <w:spacing w:before="156" w:after="156"/>
        <w:ind w:firstLineChars="0" w:firstLine="0"/>
      </w:pPr>
    </w:p>
    <w:p w14:paraId="62CEB9C1" w14:textId="77777777" w:rsidR="00B72A3B" w:rsidRDefault="007E11EF">
      <w:pPr>
        <w:pStyle w:val="3"/>
        <w:numPr>
          <w:ilvl w:val="2"/>
          <w:numId w:val="0"/>
        </w:numPr>
        <w:spacing w:line="240" w:lineRule="auto"/>
        <w:rPr>
          <w:rFonts w:ascii="Times New Roman Regular" w:eastAsia="宋体" w:hAnsi="Times New Roman Regular" w:cs="Times New Roman Regular"/>
        </w:rPr>
      </w:pPr>
      <w:bookmarkStart w:id="165" w:name="_Toc20347260"/>
      <w:bookmarkStart w:id="166" w:name="_Toc821821260"/>
      <w:r>
        <w:rPr>
          <w:rFonts w:ascii="Times New Roman Regular" w:eastAsia="宋体" w:hAnsi="Times New Roman Regular" w:cs="Times New Roman Regular"/>
        </w:rPr>
        <w:t xml:space="preserve">3.4.2 </w:t>
      </w:r>
      <w:r>
        <w:rPr>
          <w:rFonts w:ascii="Times New Roman Regular" w:eastAsia="宋体" w:hAnsi="Times New Roman Regular" w:cs="Times New Roman Regular"/>
        </w:rPr>
        <w:t>调查人员安排</w:t>
      </w:r>
      <w:bookmarkEnd w:id="165"/>
      <w:bookmarkEnd w:id="166"/>
    </w:p>
    <w:p w14:paraId="2FB9198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为确保调查的顺利有序开展，团队对不同区域的问卷发放和实地走访进行了安排。详情见表。</w:t>
      </w:r>
    </w:p>
    <w:p w14:paraId="6B14FF8C" w14:textId="77777777" w:rsidR="00B72A3B" w:rsidRDefault="007E11EF">
      <w:pPr>
        <w:pStyle w:val="a3"/>
        <w:spacing w:before="156" w:after="156"/>
        <w:ind w:firstLine="400"/>
      </w:pPr>
      <w:r>
        <w:t>表</w:t>
      </w:r>
      <w:r>
        <w:t xml:space="preserve"> </w:t>
      </w:r>
      <w:fldSimple w:instr=" STYLEREF 1 \s ">
        <w:r>
          <w:t>3</w:t>
        </w:r>
      </w:fldSimple>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bookmarkStart w:id="167" w:name="_Toc1206539387"/>
      <w:r>
        <w:rPr>
          <w:rFonts w:hint="eastAsia"/>
        </w:rPr>
        <w:t>调查人员安排表</w:t>
      </w:r>
      <w:bookmarkEnd w:id="167"/>
    </w:p>
    <w:tbl>
      <w:tblPr>
        <w:tblStyle w:val="ab"/>
        <w:tblW w:w="0" w:type="auto"/>
        <w:tblLook w:val="04A0" w:firstRow="1" w:lastRow="0" w:firstColumn="1" w:lastColumn="0" w:noHBand="0" w:noVBand="1"/>
      </w:tblPr>
      <w:tblGrid>
        <w:gridCol w:w="2770"/>
        <w:gridCol w:w="2770"/>
        <w:gridCol w:w="2766"/>
      </w:tblGrid>
      <w:tr w:rsidR="00B72A3B" w14:paraId="3B00849D" w14:textId="77777777">
        <w:tc>
          <w:tcPr>
            <w:tcW w:w="2840" w:type="dxa"/>
            <w:tcBorders>
              <w:top w:val="single" w:sz="12" w:space="0" w:color="000000"/>
              <w:left w:val="nil"/>
              <w:bottom w:val="single" w:sz="4" w:space="0" w:color="000000"/>
              <w:right w:val="nil"/>
              <w:tl2br w:val="nil"/>
            </w:tcBorders>
            <w:shd w:val="clear" w:color="auto" w:fill="FFFFFF"/>
            <w:vAlign w:val="center"/>
          </w:tcPr>
          <w:p w14:paraId="1F9C7DD8" w14:textId="77777777" w:rsidR="00B72A3B" w:rsidRDefault="007E11EF">
            <w:pPr>
              <w:spacing w:before="156" w:after="156"/>
              <w:ind w:firstLineChars="0" w:firstLine="0"/>
              <w:jc w:val="center"/>
              <w:rPr>
                <w:color w:val="000000"/>
              </w:rPr>
            </w:pPr>
            <w:r>
              <w:rPr>
                <w:rFonts w:hint="eastAsia"/>
                <w:color w:val="000000"/>
              </w:rPr>
              <w:t>时间</w:t>
            </w:r>
          </w:p>
        </w:tc>
        <w:tc>
          <w:tcPr>
            <w:tcW w:w="2841" w:type="dxa"/>
            <w:tcBorders>
              <w:top w:val="single" w:sz="12" w:space="0" w:color="000000"/>
              <w:left w:val="nil"/>
              <w:bottom w:val="single" w:sz="4" w:space="0" w:color="000000"/>
              <w:right w:val="nil"/>
            </w:tcBorders>
            <w:shd w:val="clear" w:color="auto" w:fill="FFFFFF"/>
            <w:vAlign w:val="center"/>
          </w:tcPr>
          <w:p w14:paraId="5194952B" w14:textId="77777777" w:rsidR="00B72A3B" w:rsidRDefault="007E11EF">
            <w:pPr>
              <w:spacing w:before="156" w:after="156"/>
              <w:ind w:firstLineChars="0" w:firstLine="0"/>
              <w:jc w:val="center"/>
              <w:rPr>
                <w:color w:val="000000"/>
              </w:rPr>
            </w:pPr>
            <w:r>
              <w:rPr>
                <w:rFonts w:hint="eastAsia"/>
                <w:color w:val="000000"/>
              </w:rPr>
              <w:t>地点</w:t>
            </w:r>
          </w:p>
        </w:tc>
        <w:tc>
          <w:tcPr>
            <w:tcW w:w="2841" w:type="dxa"/>
            <w:tcBorders>
              <w:top w:val="single" w:sz="12" w:space="0" w:color="000000"/>
              <w:left w:val="nil"/>
              <w:bottom w:val="single" w:sz="4" w:space="0" w:color="000000"/>
              <w:right w:val="nil"/>
            </w:tcBorders>
            <w:shd w:val="clear" w:color="auto" w:fill="FFFFFF"/>
            <w:vAlign w:val="center"/>
          </w:tcPr>
          <w:p w14:paraId="4C2B7A52" w14:textId="77777777" w:rsidR="00B72A3B" w:rsidRDefault="007E11EF">
            <w:pPr>
              <w:spacing w:before="156" w:after="156"/>
              <w:ind w:firstLineChars="0" w:firstLine="0"/>
              <w:jc w:val="center"/>
              <w:rPr>
                <w:color w:val="000000"/>
              </w:rPr>
            </w:pPr>
            <w:r>
              <w:rPr>
                <w:rFonts w:hint="eastAsia"/>
                <w:color w:val="000000"/>
              </w:rPr>
              <w:t>人员安排</w:t>
            </w:r>
          </w:p>
        </w:tc>
      </w:tr>
      <w:tr w:rsidR="00B72A3B" w14:paraId="45505FF0" w14:textId="77777777">
        <w:tc>
          <w:tcPr>
            <w:tcW w:w="2840" w:type="dxa"/>
            <w:tcBorders>
              <w:top w:val="single" w:sz="4" w:space="0" w:color="000000"/>
              <w:left w:val="nil"/>
              <w:bottom w:val="nil"/>
              <w:right w:val="nil"/>
            </w:tcBorders>
            <w:shd w:val="clear" w:color="auto" w:fill="FFFFFF"/>
            <w:vAlign w:val="center"/>
          </w:tcPr>
          <w:p w14:paraId="1DEC594C" w14:textId="77777777" w:rsidR="00B72A3B" w:rsidRDefault="007E11EF">
            <w:pPr>
              <w:spacing w:before="156" w:after="156"/>
              <w:ind w:firstLineChars="0" w:firstLine="0"/>
              <w:jc w:val="center"/>
              <w:rPr>
                <w:color w:val="000000"/>
              </w:rPr>
            </w:pPr>
            <w:r>
              <w:rPr>
                <w:rFonts w:hint="eastAsia"/>
                <w:color w:val="000000"/>
              </w:rPr>
              <w:t>7.17-7.22</w:t>
            </w:r>
          </w:p>
        </w:tc>
        <w:tc>
          <w:tcPr>
            <w:tcW w:w="2841" w:type="dxa"/>
            <w:tcBorders>
              <w:top w:val="single" w:sz="4" w:space="0" w:color="000000"/>
              <w:left w:val="nil"/>
              <w:bottom w:val="nil"/>
              <w:right w:val="nil"/>
            </w:tcBorders>
            <w:shd w:val="clear" w:color="auto" w:fill="FFFFFF"/>
            <w:vAlign w:val="center"/>
          </w:tcPr>
          <w:p w14:paraId="0F2A7F6B" w14:textId="77777777" w:rsidR="00B72A3B" w:rsidRDefault="007E11EF">
            <w:pPr>
              <w:spacing w:before="156" w:after="156"/>
              <w:ind w:firstLineChars="0" w:firstLine="0"/>
              <w:jc w:val="center"/>
              <w:rPr>
                <w:color w:val="000000"/>
              </w:rPr>
            </w:pPr>
            <w:r>
              <w:rPr>
                <w:rFonts w:hint="eastAsia"/>
                <w:color w:val="000000"/>
              </w:rPr>
              <w:t>洞头区、泰顺县、罗阳县、越城区、诸暨市</w:t>
            </w:r>
          </w:p>
        </w:tc>
        <w:tc>
          <w:tcPr>
            <w:tcW w:w="2841" w:type="dxa"/>
            <w:tcBorders>
              <w:top w:val="single" w:sz="4" w:space="0" w:color="000000"/>
              <w:left w:val="nil"/>
              <w:bottom w:val="nil"/>
              <w:right w:val="nil"/>
            </w:tcBorders>
            <w:shd w:val="clear" w:color="auto" w:fill="FFFFFF"/>
            <w:vAlign w:val="center"/>
          </w:tcPr>
          <w:p w14:paraId="6C66F84C" w14:textId="77777777" w:rsidR="00B72A3B" w:rsidRDefault="007E11EF">
            <w:pPr>
              <w:spacing w:before="156" w:after="156"/>
              <w:ind w:firstLineChars="0" w:firstLine="0"/>
              <w:jc w:val="center"/>
              <w:rPr>
                <w:color w:val="000000"/>
              </w:rPr>
            </w:pPr>
            <w:r>
              <w:rPr>
                <w:rFonts w:hint="eastAsia"/>
                <w:color w:val="000000"/>
              </w:rPr>
              <w:t>队员</w:t>
            </w:r>
            <w:r>
              <w:rPr>
                <w:rFonts w:hint="eastAsia"/>
                <w:color w:val="000000"/>
              </w:rPr>
              <w:t>1</w:t>
            </w:r>
            <w:r>
              <w:rPr>
                <w:rFonts w:hint="eastAsia"/>
                <w:color w:val="000000"/>
              </w:rPr>
              <w:t>、队员</w:t>
            </w:r>
            <w:r>
              <w:rPr>
                <w:rFonts w:hint="eastAsia"/>
                <w:color w:val="000000"/>
              </w:rPr>
              <w:t>2</w:t>
            </w:r>
          </w:p>
        </w:tc>
      </w:tr>
      <w:tr w:rsidR="00B72A3B" w14:paraId="5C6D6E72" w14:textId="77777777">
        <w:tc>
          <w:tcPr>
            <w:tcW w:w="2840" w:type="dxa"/>
            <w:tcBorders>
              <w:top w:val="nil"/>
              <w:left w:val="nil"/>
              <w:bottom w:val="nil"/>
              <w:right w:val="nil"/>
            </w:tcBorders>
            <w:shd w:val="clear" w:color="auto" w:fill="FFFFFF"/>
            <w:vAlign w:val="center"/>
          </w:tcPr>
          <w:p w14:paraId="377D5C6B" w14:textId="77777777" w:rsidR="00B72A3B" w:rsidRDefault="007E11EF">
            <w:pPr>
              <w:spacing w:before="156" w:after="156"/>
              <w:ind w:firstLineChars="0" w:firstLine="0"/>
              <w:jc w:val="center"/>
              <w:rPr>
                <w:color w:val="000000"/>
              </w:rPr>
            </w:pPr>
            <w:r>
              <w:rPr>
                <w:rFonts w:hint="eastAsia"/>
                <w:color w:val="000000"/>
              </w:rPr>
              <w:t>7.23-7.30</w:t>
            </w:r>
          </w:p>
        </w:tc>
        <w:tc>
          <w:tcPr>
            <w:tcW w:w="2841" w:type="dxa"/>
            <w:tcBorders>
              <w:top w:val="nil"/>
              <w:left w:val="nil"/>
              <w:bottom w:val="nil"/>
              <w:right w:val="nil"/>
            </w:tcBorders>
            <w:shd w:val="clear" w:color="auto" w:fill="FFFFFF"/>
            <w:vAlign w:val="center"/>
          </w:tcPr>
          <w:p w14:paraId="5F4F53BB" w14:textId="77777777" w:rsidR="00B72A3B" w:rsidRDefault="007E11EF">
            <w:pPr>
              <w:spacing w:before="156" w:after="156"/>
              <w:ind w:firstLineChars="0" w:firstLine="0"/>
              <w:jc w:val="center"/>
              <w:rPr>
                <w:color w:val="000000"/>
              </w:rPr>
            </w:pPr>
            <w:r>
              <w:rPr>
                <w:rFonts w:hint="eastAsia"/>
                <w:color w:val="000000"/>
              </w:rPr>
              <w:t>上虞区、柯桥区、新昌县、东阳市、义乌市</w:t>
            </w:r>
          </w:p>
        </w:tc>
        <w:tc>
          <w:tcPr>
            <w:tcW w:w="2841" w:type="dxa"/>
            <w:tcBorders>
              <w:top w:val="nil"/>
              <w:left w:val="nil"/>
              <w:bottom w:val="nil"/>
              <w:right w:val="nil"/>
            </w:tcBorders>
            <w:shd w:val="clear" w:color="auto" w:fill="FFFFFF"/>
            <w:vAlign w:val="center"/>
          </w:tcPr>
          <w:p w14:paraId="014C0521" w14:textId="77777777" w:rsidR="00B72A3B" w:rsidRDefault="007E11EF">
            <w:pPr>
              <w:spacing w:before="156" w:after="156"/>
              <w:ind w:firstLineChars="0" w:firstLine="0"/>
              <w:jc w:val="center"/>
              <w:rPr>
                <w:color w:val="000000"/>
              </w:rPr>
            </w:pPr>
            <w:r>
              <w:rPr>
                <w:rFonts w:hint="eastAsia"/>
                <w:color w:val="000000"/>
              </w:rPr>
              <w:t>队员</w:t>
            </w:r>
            <w:r>
              <w:rPr>
                <w:rFonts w:hint="eastAsia"/>
                <w:color w:val="000000"/>
              </w:rPr>
              <w:t>3</w:t>
            </w:r>
            <w:r>
              <w:rPr>
                <w:rFonts w:hint="eastAsia"/>
                <w:color w:val="000000"/>
              </w:rPr>
              <w:t>、队员</w:t>
            </w:r>
            <w:r>
              <w:rPr>
                <w:rFonts w:hint="eastAsia"/>
                <w:color w:val="000000"/>
              </w:rPr>
              <w:t>4</w:t>
            </w:r>
          </w:p>
        </w:tc>
      </w:tr>
      <w:tr w:rsidR="00B72A3B" w14:paraId="759A0B82" w14:textId="77777777">
        <w:tc>
          <w:tcPr>
            <w:tcW w:w="2840" w:type="dxa"/>
            <w:tcBorders>
              <w:top w:val="nil"/>
              <w:left w:val="nil"/>
              <w:bottom w:val="nil"/>
              <w:right w:val="nil"/>
            </w:tcBorders>
            <w:shd w:val="clear" w:color="auto" w:fill="FFFFFF"/>
            <w:vAlign w:val="center"/>
          </w:tcPr>
          <w:p w14:paraId="6D32F2BD" w14:textId="77777777" w:rsidR="00B72A3B" w:rsidRDefault="007E11EF">
            <w:pPr>
              <w:spacing w:before="156" w:after="156"/>
              <w:ind w:firstLineChars="0" w:firstLine="0"/>
              <w:jc w:val="center"/>
              <w:rPr>
                <w:color w:val="000000"/>
              </w:rPr>
            </w:pPr>
            <w:r>
              <w:rPr>
                <w:rFonts w:hint="eastAsia"/>
                <w:color w:val="000000"/>
              </w:rPr>
              <w:t>7.31-8.6</w:t>
            </w:r>
          </w:p>
        </w:tc>
        <w:tc>
          <w:tcPr>
            <w:tcW w:w="2841" w:type="dxa"/>
            <w:tcBorders>
              <w:top w:val="nil"/>
              <w:left w:val="nil"/>
              <w:bottom w:val="nil"/>
              <w:right w:val="nil"/>
            </w:tcBorders>
            <w:shd w:val="clear" w:color="auto" w:fill="FFFFFF"/>
            <w:vAlign w:val="center"/>
          </w:tcPr>
          <w:p w14:paraId="56973478" w14:textId="77777777" w:rsidR="00B72A3B" w:rsidRDefault="007E11EF">
            <w:pPr>
              <w:spacing w:before="156" w:after="156"/>
              <w:ind w:firstLineChars="0" w:firstLine="0"/>
              <w:jc w:val="center"/>
              <w:rPr>
                <w:color w:val="000000"/>
              </w:rPr>
            </w:pPr>
            <w:r>
              <w:rPr>
                <w:rFonts w:hint="eastAsia"/>
                <w:color w:val="000000"/>
              </w:rPr>
              <w:t>龙游县、常山县、桐乡市、嘉善县、海盐县</w:t>
            </w:r>
          </w:p>
        </w:tc>
        <w:tc>
          <w:tcPr>
            <w:tcW w:w="2841" w:type="dxa"/>
            <w:tcBorders>
              <w:top w:val="nil"/>
              <w:left w:val="nil"/>
              <w:bottom w:val="nil"/>
              <w:right w:val="nil"/>
            </w:tcBorders>
            <w:shd w:val="clear" w:color="auto" w:fill="FFFFFF"/>
            <w:vAlign w:val="center"/>
          </w:tcPr>
          <w:p w14:paraId="01C4CA85" w14:textId="77777777" w:rsidR="00B72A3B" w:rsidRDefault="007E11EF">
            <w:pPr>
              <w:spacing w:before="156" w:after="156"/>
              <w:ind w:firstLineChars="0" w:firstLine="0"/>
              <w:jc w:val="center"/>
              <w:rPr>
                <w:color w:val="000000"/>
              </w:rPr>
            </w:pPr>
            <w:r>
              <w:rPr>
                <w:rFonts w:hint="eastAsia"/>
                <w:color w:val="000000"/>
              </w:rPr>
              <w:t>队员</w:t>
            </w:r>
            <w:r>
              <w:rPr>
                <w:rFonts w:hint="eastAsia"/>
                <w:color w:val="000000"/>
              </w:rPr>
              <w:t>5</w:t>
            </w:r>
            <w:r>
              <w:rPr>
                <w:rFonts w:hint="eastAsia"/>
                <w:color w:val="000000"/>
              </w:rPr>
              <w:t>、队员</w:t>
            </w:r>
            <w:r>
              <w:rPr>
                <w:rFonts w:hint="eastAsia"/>
                <w:color w:val="000000"/>
              </w:rPr>
              <w:t>1</w:t>
            </w:r>
          </w:p>
        </w:tc>
      </w:tr>
      <w:tr w:rsidR="00B72A3B" w14:paraId="6A9FB7DE" w14:textId="77777777">
        <w:tc>
          <w:tcPr>
            <w:tcW w:w="2840" w:type="dxa"/>
            <w:tcBorders>
              <w:top w:val="nil"/>
              <w:left w:val="nil"/>
              <w:bottom w:val="nil"/>
              <w:right w:val="nil"/>
            </w:tcBorders>
            <w:shd w:val="clear" w:color="auto" w:fill="FFFFFF"/>
            <w:vAlign w:val="center"/>
          </w:tcPr>
          <w:p w14:paraId="31B8671A" w14:textId="77777777" w:rsidR="00B72A3B" w:rsidRDefault="007E11EF">
            <w:pPr>
              <w:spacing w:before="156" w:after="156"/>
              <w:ind w:firstLineChars="0" w:firstLine="0"/>
              <w:jc w:val="center"/>
              <w:rPr>
                <w:color w:val="000000"/>
              </w:rPr>
            </w:pPr>
            <w:r>
              <w:rPr>
                <w:rFonts w:hint="eastAsia"/>
                <w:color w:val="000000"/>
              </w:rPr>
              <w:t>8.7-8.13</w:t>
            </w:r>
          </w:p>
        </w:tc>
        <w:tc>
          <w:tcPr>
            <w:tcW w:w="2841" w:type="dxa"/>
            <w:tcBorders>
              <w:top w:val="nil"/>
              <w:left w:val="nil"/>
              <w:bottom w:val="nil"/>
              <w:right w:val="nil"/>
            </w:tcBorders>
            <w:shd w:val="clear" w:color="auto" w:fill="FFFFFF"/>
            <w:vAlign w:val="center"/>
          </w:tcPr>
          <w:p w14:paraId="0A581801" w14:textId="77777777" w:rsidR="00B72A3B" w:rsidRDefault="007E11EF">
            <w:pPr>
              <w:spacing w:before="156" w:after="156"/>
              <w:ind w:firstLineChars="0" w:firstLine="0"/>
              <w:jc w:val="center"/>
              <w:rPr>
                <w:color w:val="000000"/>
              </w:rPr>
            </w:pPr>
            <w:r>
              <w:rPr>
                <w:rFonts w:hint="eastAsia"/>
                <w:color w:val="000000"/>
              </w:rPr>
              <w:t>德清县、安吉县、淳安县、富阳区、景宁县</w:t>
            </w:r>
          </w:p>
        </w:tc>
        <w:tc>
          <w:tcPr>
            <w:tcW w:w="2841" w:type="dxa"/>
            <w:tcBorders>
              <w:top w:val="nil"/>
              <w:left w:val="nil"/>
              <w:bottom w:val="nil"/>
              <w:right w:val="nil"/>
            </w:tcBorders>
            <w:shd w:val="clear" w:color="auto" w:fill="FFFFFF"/>
            <w:vAlign w:val="center"/>
          </w:tcPr>
          <w:p w14:paraId="709DA3BF" w14:textId="77777777" w:rsidR="00B72A3B" w:rsidRDefault="007E11EF">
            <w:pPr>
              <w:spacing w:before="156" w:after="156"/>
              <w:ind w:firstLineChars="0" w:firstLine="0"/>
              <w:jc w:val="center"/>
              <w:rPr>
                <w:color w:val="000000"/>
              </w:rPr>
            </w:pPr>
            <w:r>
              <w:rPr>
                <w:rFonts w:hint="eastAsia"/>
                <w:color w:val="000000"/>
              </w:rPr>
              <w:t>队员</w:t>
            </w:r>
            <w:r>
              <w:rPr>
                <w:rFonts w:hint="eastAsia"/>
                <w:color w:val="000000"/>
              </w:rPr>
              <w:t>2</w:t>
            </w:r>
            <w:r>
              <w:rPr>
                <w:rFonts w:hint="eastAsia"/>
                <w:color w:val="000000"/>
              </w:rPr>
              <w:t>、队员</w:t>
            </w:r>
            <w:r>
              <w:rPr>
                <w:rFonts w:hint="eastAsia"/>
                <w:color w:val="000000"/>
              </w:rPr>
              <w:t>3</w:t>
            </w:r>
          </w:p>
        </w:tc>
      </w:tr>
      <w:tr w:rsidR="00B72A3B" w14:paraId="283CA3F7" w14:textId="77777777">
        <w:tc>
          <w:tcPr>
            <w:tcW w:w="2840" w:type="dxa"/>
            <w:tcBorders>
              <w:top w:val="nil"/>
              <w:left w:val="nil"/>
              <w:bottom w:val="single" w:sz="12" w:space="0" w:color="000000"/>
              <w:right w:val="nil"/>
            </w:tcBorders>
            <w:shd w:val="clear" w:color="auto" w:fill="FFFFFF"/>
            <w:vAlign w:val="center"/>
          </w:tcPr>
          <w:p w14:paraId="0C5DA5A1" w14:textId="77777777" w:rsidR="00B72A3B" w:rsidRDefault="007E11EF">
            <w:pPr>
              <w:spacing w:before="156" w:after="156"/>
              <w:ind w:firstLineChars="0" w:firstLine="0"/>
              <w:jc w:val="center"/>
              <w:rPr>
                <w:color w:val="000000"/>
              </w:rPr>
            </w:pPr>
            <w:r>
              <w:rPr>
                <w:rFonts w:hint="eastAsia"/>
                <w:color w:val="000000"/>
              </w:rPr>
              <w:t>8.14-8.18</w:t>
            </w:r>
          </w:p>
        </w:tc>
        <w:tc>
          <w:tcPr>
            <w:tcW w:w="2841" w:type="dxa"/>
            <w:tcBorders>
              <w:top w:val="nil"/>
              <w:left w:val="nil"/>
              <w:bottom w:val="single" w:sz="12" w:space="0" w:color="000000"/>
              <w:right w:val="nil"/>
            </w:tcBorders>
            <w:shd w:val="clear" w:color="auto" w:fill="FFFFFF"/>
            <w:vAlign w:val="center"/>
          </w:tcPr>
          <w:p w14:paraId="7FA7CD21" w14:textId="77777777" w:rsidR="00B72A3B" w:rsidRDefault="007E11EF">
            <w:pPr>
              <w:spacing w:before="156" w:after="156"/>
              <w:ind w:firstLineChars="0" w:firstLine="0"/>
              <w:jc w:val="center"/>
              <w:rPr>
                <w:color w:val="000000"/>
              </w:rPr>
            </w:pPr>
            <w:r>
              <w:rPr>
                <w:rFonts w:hint="eastAsia"/>
                <w:color w:val="000000"/>
              </w:rPr>
              <w:t>定海区、普陀区、岱山县、象山县</w:t>
            </w:r>
          </w:p>
        </w:tc>
        <w:tc>
          <w:tcPr>
            <w:tcW w:w="2841" w:type="dxa"/>
            <w:tcBorders>
              <w:top w:val="nil"/>
              <w:left w:val="nil"/>
              <w:bottom w:val="single" w:sz="12" w:space="0" w:color="000000"/>
              <w:right w:val="nil"/>
            </w:tcBorders>
            <w:shd w:val="clear" w:color="auto" w:fill="FFFFFF"/>
            <w:vAlign w:val="center"/>
          </w:tcPr>
          <w:p w14:paraId="63755B4E" w14:textId="77777777" w:rsidR="00B72A3B" w:rsidRDefault="007E11EF">
            <w:pPr>
              <w:spacing w:before="156" w:after="156"/>
              <w:ind w:firstLineChars="0" w:firstLine="0"/>
              <w:jc w:val="center"/>
              <w:rPr>
                <w:color w:val="000000"/>
              </w:rPr>
            </w:pPr>
            <w:r>
              <w:rPr>
                <w:rFonts w:hint="eastAsia"/>
                <w:color w:val="000000"/>
              </w:rPr>
              <w:t>队员</w:t>
            </w:r>
            <w:r>
              <w:rPr>
                <w:rFonts w:hint="eastAsia"/>
                <w:color w:val="000000"/>
              </w:rPr>
              <w:t>4</w:t>
            </w:r>
            <w:r>
              <w:rPr>
                <w:rFonts w:hint="eastAsia"/>
                <w:color w:val="000000"/>
              </w:rPr>
              <w:t>、队员</w:t>
            </w:r>
            <w:r>
              <w:rPr>
                <w:rFonts w:hint="eastAsia"/>
                <w:color w:val="000000"/>
              </w:rPr>
              <w:t>5</w:t>
            </w:r>
          </w:p>
        </w:tc>
      </w:tr>
    </w:tbl>
    <w:p w14:paraId="396B1266" w14:textId="77777777" w:rsidR="00B72A3B" w:rsidRDefault="007E11EF">
      <w:pPr>
        <w:spacing w:before="156" w:after="156"/>
        <w:ind w:firstLine="482"/>
        <w:rPr>
          <w:b/>
        </w:rPr>
      </w:pPr>
      <w:r>
        <w:rPr>
          <w:rFonts w:hint="eastAsia"/>
          <w:b/>
        </w:rPr>
        <w:br w:type="page"/>
      </w:r>
    </w:p>
    <w:p w14:paraId="5BAD9A76" w14:textId="77777777" w:rsidR="00B72A3B" w:rsidRDefault="007E11EF">
      <w:pPr>
        <w:pStyle w:val="1"/>
      </w:pPr>
      <w:bookmarkStart w:id="168" w:name="_Toc1882582963"/>
      <w:bookmarkStart w:id="169" w:name="_Toc526498947"/>
      <w:commentRangeStart w:id="170"/>
      <w:r>
        <w:rPr>
          <w:rFonts w:hint="eastAsia"/>
        </w:rPr>
        <w:lastRenderedPageBreak/>
        <w:t>问卷质量分析</w:t>
      </w:r>
      <w:bookmarkEnd w:id="168"/>
      <w:bookmarkEnd w:id="169"/>
      <w:commentRangeEnd w:id="170"/>
      <w:r w:rsidR="00DD6A61">
        <w:rPr>
          <w:rStyle w:val="af0"/>
          <w:rFonts w:asciiTheme="minorHAnsi" w:eastAsiaTheme="minorEastAsia" w:hAnsiTheme="minorHAnsi"/>
          <w:b w:val="0"/>
          <w:kern w:val="2"/>
        </w:rPr>
        <w:commentReference w:id="170"/>
      </w:r>
    </w:p>
    <w:p w14:paraId="2E0B7EAE" w14:textId="77777777" w:rsidR="00B72A3B" w:rsidRDefault="007E11EF">
      <w:pPr>
        <w:pStyle w:val="2"/>
        <w:numPr>
          <w:ilvl w:val="1"/>
          <w:numId w:val="0"/>
        </w:numPr>
        <w:spacing w:line="240" w:lineRule="auto"/>
      </w:pPr>
      <w:bookmarkStart w:id="171" w:name="_Toc1235176589"/>
      <w:bookmarkStart w:id="172" w:name="_Toc1695287890"/>
      <w:r>
        <w:rPr>
          <w:rFonts w:hint="eastAsia"/>
        </w:rPr>
        <w:t xml:space="preserve">4.1 </w:t>
      </w:r>
      <w:r>
        <w:rPr>
          <w:rFonts w:hint="eastAsia"/>
        </w:rPr>
        <w:t>数据预处理</w:t>
      </w:r>
      <w:bookmarkEnd w:id="171"/>
      <w:bookmarkEnd w:id="172"/>
    </w:p>
    <w:p w14:paraId="0A079C93" w14:textId="77777777" w:rsidR="00B72A3B" w:rsidRDefault="007E11EF">
      <w:pPr>
        <w:pStyle w:val="3"/>
        <w:numPr>
          <w:ilvl w:val="2"/>
          <w:numId w:val="0"/>
        </w:numPr>
        <w:spacing w:line="240" w:lineRule="auto"/>
      </w:pPr>
      <w:bookmarkStart w:id="173" w:name="_Toc2035999421"/>
      <w:bookmarkStart w:id="174" w:name="_Toc2038022481"/>
      <w:r>
        <w:rPr>
          <w:rFonts w:hint="eastAsia"/>
        </w:rPr>
        <w:t xml:space="preserve">4.1.1 </w:t>
      </w:r>
      <w:r>
        <w:rPr>
          <w:rFonts w:hint="eastAsia"/>
        </w:rPr>
        <w:t>初始数据的获取</w:t>
      </w:r>
      <w:bookmarkEnd w:id="173"/>
      <w:bookmarkEnd w:id="174"/>
    </w:p>
    <w:p w14:paraId="610E7231" w14:textId="77777777" w:rsidR="00B72A3B" w:rsidRDefault="007E11EF">
      <w:pPr>
        <w:spacing w:before="156" w:after="156"/>
        <w:ind w:firstLine="480"/>
        <w:rPr>
          <w:rFonts w:ascii="Times New Roman Regular" w:eastAsia="宋体" w:hAnsi="Times New Roman Regular" w:cs="Times New Roman Regular"/>
        </w:rPr>
      </w:pPr>
      <w:commentRangeStart w:id="175"/>
      <w:r>
        <w:rPr>
          <w:rFonts w:ascii="Times New Roman Regular" w:eastAsia="宋体" w:hAnsi="Times New Roman Regular" w:cs="Times New Roman Regular" w:hint="eastAsia"/>
        </w:rPr>
        <w:t>本小组成员深入各地乡镇街道进行调研，向被调查者说明问卷内容与问卷目的，发放问卷；同时对较为偏远的地区采用电话调研和发放电子问卷的方式，由调研者一一询问问题，对较难理解的专有名词进行解释，使被调查者对选题充分理解，确保在被调查者真正理解题目目的的情况下进行问卷相关数据的填写、回答，较好地保证了问卷的真实性和随机性，使问卷数据更能反映被调查者的真实想法。</w:t>
      </w:r>
      <w:commentRangeEnd w:id="175"/>
      <w:r w:rsidR="00DD6A61">
        <w:rPr>
          <w:rStyle w:val="af0"/>
        </w:rPr>
        <w:commentReference w:id="175"/>
      </w:r>
    </w:p>
    <w:p w14:paraId="023FA3E3" w14:textId="77777777" w:rsidR="00B72A3B" w:rsidRDefault="007E11EF">
      <w:pPr>
        <w:pStyle w:val="3"/>
        <w:numPr>
          <w:ilvl w:val="2"/>
          <w:numId w:val="0"/>
        </w:numPr>
        <w:spacing w:line="240" w:lineRule="auto"/>
      </w:pPr>
      <w:bookmarkStart w:id="176" w:name="_Toc1037837449"/>
      <w:bookmarkStart w:id="177" w:name="_Toc679668517"/>
      <w:r>
        <w:rPr>
          <w:rFonts w:hint="eastAsia"/>
        </w:rPr>
        <w:t xml:space="preserve">4.1.2 </w:t>
      </w:r>
      <w:r>
        <w:rPr>
          <w:rFonts w:hint="eastAsia"/>
        </w:rPr>
        <w:t>数据的清理与录入</w:t>
      </w:r>
      <w:bookmarkEnd w:id="176"/>
      <w:bookmarkEnd w:id="177"/>
    </w:p>
    <w:p w14:paraId="5E7EE60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调研共发放问卷</w:t>
      </w:r>
      <w:r>
        <w:rPr>
          <w:rFonts w:ascii="Times New Roman Regular" w:eastAsia="宋体" w:hAnsi="Times New Roman Regular" w:cs="Times New Roman Regular" w:hint="eastAsia"/>
        </w:rPr>
        <w:t>580</w:t>
      </w:r>
      <w:r>
        <w:rPr>
          <w:rFonts w:ascii="Times New Roman Regular" w:eastAsia="宋体" w:hAnsi="Times New Roman Regular" w:cs="Times New Roman Regular" w:hint="eastAsia"/>
        </w:rPr>
        <w:t>份，其中有效问卷</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份。由于部分线上问卷受访者没有具体填写所在地，这一部分数据便无法进行分析，为了数据的准确性，我们把这一部分数据进行剔除，最终获得有效问卷总数</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w:t>
      </w:r>
    </w:p>
    <w:p w14:paraId="454B549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进行数据录入之前，我们先对每份问卷信息以及相关的数据进行严格审核，整理完善相关问卷的答案，必要时，将少部分答案初步赋分整理输出新答案以供后续统计分析。对问卷进行初步处理后，我们开始对问卷进行编码，将问卷按照所处地区、被调查人群体、被调查人的职业等进行划分。对问卷大分类之后，再采用</w:t>
      </w:r>
      <w:r>
        <w:rPr>
          <w:rFonts w:ascii="Times New Roman Regular" w:eastAsia="宋体" w:hAnsi="Times New Roman Regular" w:cs="Times New Roman Regular" w:hint="eastAsia"/>
        </w:rPr>
        <w:t xml:space="preserve"> SPSS </w:t>
      </w:r>
      <w:r>
        <w:rPr>
          <w:rFonts w:ascii="Times New Roman Regular" w:eastAsia="宋体" w:hAnsi="Times New Roman Regular" w:cs="Times New Roman Regular" w:hint="eastAsia"/>
        </w:rPr>
        <w:t>软件数据输入的相关规则对问卷中各个题目与答案编码，进行数据的录入，供后续分析使用。</w:t>
      </w:r>
    </w:p>
    <w:p w14:paraId="75F9F31C" w14:textId="77777777" w:rsidR="00B72A3B" w:rsidRDefault="007E11EF">
      <w:pPr>
        <w:pStyle w:val="2"/>
        <w:numPr>
          <w:ilvl w:val="1"/>
          <w:numId w:val="0"/>
        </w:numPr>
        <w:spacing w:line="240" w:lineRule="auto"/>
      </w:pPr>
      <w:bookmarkStart w:id="178" w:name="_Toc723246826"/>
      <w:bookmarkStart w:id="179" w:name="_Toc1071824409"/>
      <w:r>
        <w:rPr>
          <w:rFonts w:hint="eastAsia"/>
        </w:rPr>
        <w:t xml:space="preserve">4.2 </w:t>
      </w:r>
      <w:r>
        <w:rPr>
          <w:rFonts w:hint="eastAsia"/>
        </w:rPr>
        <w:t>信度分析</w:t>
      </w:r>
      <w:bookmarkEnd w:id="178"/>
      <w:bookmarkEnd w:id="179"/>
    </w:p>
    <w:p w14:paraId="10F05E7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信度检验用于验证数据的可靠性和稳定性，即研究样本是否真实回答了问题。</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一般来说，信度检验只用于分析量表类问题，量表题即通过数字区间值选择来衡量受访者的态度。衡量量表信度的指标有克隆巴赫系数（α系数）、项已删除的</w:t>
      </w:r>
      <w:r>
        <w:rPr>
          <w:rFonts w:ascii="Times New Roman Regular" w:eastAsia="宋体" w:hAnsi="Times New Roman Regular" w:cs="Times New Roman Regular" w:hint="eastAsia"/>
        </w:rPr>
        <w:lastRenderedPageBreak/>
        <w:t>克隆巴赫系数、矫正的项总计相关性等。</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本文使用克隆巴赫系数指标进行信度检验。克隆巴赫系数用于直接衡量信度水平，根据前人研究，此值大于</w:t>
      </w:r>
      <w:r>
        <w:rPr>
          <w:rFonts w:ascii="Times New Roman Regular" w:eastAsia="宋体" w:hAnsi="Times New Roman Regular" w:cs="Times New Roman Regular" w:hint="eastAsia"/>
        </w:rPr>
        <w:t xml:space="preserve"> 0.7 </w:t>
      </w:r>
      <w:r>
        <w:rPr>
          <w:rFonts w:ascii="Times New Roman Regular" w:eastAsia="宋体" w:hAnsi="Times New Roman Regular" w:cs="Times New Roman Regular" w:hint="eastAsia"/>
        </w:rPr>
        <w:t>时表示问卷设计比较合理。</w:t>
      </w:r>
    </w:p>
    <w:p w14:paraId="706537F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文的最终目标是分析居民对于未来社区的满意度，结合问卷设计的内容以及后续建模分析的需要，我们分别从基础设施、公共服务、经济发展与与就业、文化建设、生态环境与资源开发五个指标进行信度检验，最后再进行总体的信度检验。下表是五个维度及整体的克隆巴赫系数值。</w:t>
      </w:r>
      <w:r>
        <w:rPr>
          <w:rFonts w:ascii="Times New Roman Regular" w:eastAsia="宋体" w:hAnsi="Times New Roman Regular" w:cs="Times New Roman Regular" w:hint="eastAsia"/>
        </w:rPr>
        <w:t xml:space="preserve"> </w:t>
      </w:r>
    </w:p>
    <w:p w14:paraId="76213A7F" w14:textId="77777777" w:rsidR="00B72A3B" w:rsidRDefault="007E11EF">
      <w:pPr>
        <w:pStyle w:val="a3"/>
        <w:spacing w:before="156" w:after="156"/>
        <w:ind w:firstLine="400"/>
      </w:pPr>
      <w:r>
        <w:t>表</w:t>
      </w:r>
      <w:r>
        <w:t xml:space="preserve"> </w:t>
      </w:r>
      <w:fldSimple w:instr=" STYLEREF 1 \s ">
        <w:r>
          <w:t>4</w:t>
        </w:r>
      </w:fldSimple>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Start w:id="180" w:name="_Toc587533629"/>
      <w:r>
        <w:rPr>
          <w:rFonts w:hint="eastAsia"/>
        </w:rPr>
        <w:t>五维度克隆巴赫系数表</w:t>
      </w:r>
      <w:bookmarkEnd w:id="180"/>
    </w:p>
    <w:tbl>
      <w:tblPr>
        <w:tblStyle w:val="ab"/>
        <w:tblW w:w="873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2913"/>
        <w:gridCol w:w="2913"/>
      </w:tblGrid>
      <w:tr w:rsidR="00B72A3B" w14:paraId="1F955557" w14:textId="77777777">
        <w:trPr>
          <w:trHeight w:hRule="exact" w:val="590"/>
        </w:trPr>
        <w:tc>
          <w:tcPr>
            <w:tcW w:w="2912" w:type="dxa"/>
            <w:tcBorders>
              <w:top w:val="single" w:sz="4" w:space="0" w:color="auto"/>
              <w:bottom w:val="single" w:sz="4" w:space="0" w:color="000000"/>
              <w:tl2br w:val="nil"/>
            </w:tcBorders>
            <w:shd w:val="clear" w:color="auto" w:fill="FFFFFF"/>
          </w:tcPr>
          <w:p w14:paraId="73CE21D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维度</w:t>
            </w:r>
          </w:p>
        </w:tc>
        <w:tc>
          <w:tcPr>
            <w:tcW w:w="2913" w:type="dxa"/>
            <w:tcBorders>
              <w:top w:val="single" w:sz="12" w:space="0" w:color="000000"/>
              <w:bottom w:val="single" w:sz="4" w:space="0" w:color="000000"/>
            </w:tcBorders>
            <w:shd w:val="clear" w:color="auto" w:fill="FFFFFF"/>
          </w:tcPr>
          <w:p w14:paraId="45F4C06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项数</w:t>
            </w:r>
          </w:p>
        </w:tc>
        <w:tc>
          <w:tcPr>
            <w:tcW w:w="2913" w:type="dxa"/>
            <w:tcBorders>
              <w:top w:val="single" w:sz="12" w:space="0" w:color="000000"/>
              <w:bottom w:val="single" w:sz="4" w:space="0" w:color="000000"/>
            </w:tcBorders>
            <w:shd w:val="clear" w:color="auto" w:fill="FFFFFF"/>
          </w:tcPr>
          <w:p w14:paraId="5986B33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克隆巴赫系数</w:t>
            </w:r>
          </w:p>
        </w:tc>
      </w:tr>
      <w:tr w:rsidR="00B72A3B" w14:paraId="2413BEEA" w14:textId="77777777">
        <w:trPr>
          <w:trHeight w:hRule="exact" w:val="590"/>
        </w:trPr>
        <w:tc>
          <w:tcPr>
            <w:tcW w:w="2912" w:type="dxa"/>
            <w:tcBorders>
              <w:top w:val="single" w:sz="4" w:space="0" w:color="000000"/>
            </w:tcBorders>
            <w:shd w:val="clear" w:color="auto" w:fill="FFFFFF"/>
          </w:tcPr>
          <w:p w14:paraId="3EF7ABB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基础设施</w:t>
            </w:r>
          </w:p>
        </w:tc>
        <w:tc>
          <w:tcPr>
            <w:tcW w:w="2913" w:type="dxa"/>
            <w:tcBorders>
              <w:top w:val="single" w:sz="4" w:space="0" w:color="000000"/>
            </w:tcBorders>
            <w:shd w:val="clear" w:color="auto" w:fill="FFFFFF"/>
          </w:tcPr>
          <w:p w14:paraId="3E8385C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10</w:t>
            </w:r>
          </w:p>
        </w:tc>
        <w:tc>
          <w:tcPr>
            <w:tcW w:w="2913" w:type="dxa"/>
            <w:tcBorders>
              <w:top w:val="single" w:sz="4" w:space="0" w:color="000000"/>
            </w:tcBorders>
            <w:shd w:val="clear" w:color="auto" w:fill="FFFFFF"/>
          </w:tcPr>
          <w:p w14:paraId="56AF747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0.976</w:t>
            </w:r>
          </w:p>
        </w:tc>
      </w:tr>
      <w:tr w:rsidR="00B72A3B" w14:paraId="32AD9022" w14:textId="77777777">
        <w:trPr>
          <w:trHeight w:hRule="exact" w:val="590"/>
        </w:trPr>
        <w:tc>
          <w:tcPr>
            <w:tcW w:w="2912" w:type="dxa"/>
            <w:shd w:val="clear" w:color="auto" w:fill="FFFFFF"/>
          </w:tcPr>
          <w:p w14:paraId="248FEE00"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公共服务</w:t>
            </w:r>
          </w:p>
        </w:tc>
        <w:tc>
          <w:tcPr>
            <w:tcW w:w="2913" w:type="dxa"/>
            <w:shd w:val="clear" w:color="auto" w:fill="FFFFFF"/>
          </w:tcPr>
          <w:p w14:paraId="40AA4B6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7</w:t>
            </w:r>
          </w:p>
        </w:tc>
        <w:tc>
          <w:tcPr>
            <w:tcW w:w="2913" w:type="dxa"/>
            <w:shd w:val="clear" w:color="auto" w:fill="FFFFFF"/>
          </w:tcPr>
          <w:p w14:paraId="601C246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0.876</w:t>
            </w:r>
          </w:p>
        </w:tc>
      </w:tr>
      <w:tr w:rsidR="00B72A3B" w14:paraId="4E3E3B34" w14:textId="77777777">
        <w:trPr>
          <w:trHeight w:hRule="exact" w:val="590"/>
        </w:trPr>
        <w:tc>
          <w:tcPr>
            <w:tcW w:w="2912" w:type="dxa"/>
            <w:shd w:val="clear" w:color="auto" w:fill="FFFFFF"/>
          </w:tcPr>
          <w:p w14:paraId="477F46D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经济发展与就业</w:t>
            </w:r>
          </w:p>
        </w:tc>
        <w:tc>
          <w:tcPr>
            <w:tcW w:w="2913" w:type="dxa"/>
            <w:shd w:val="clear" w:color="auto" w:fill="FFFFFF"/>
          </w:tcPr>
          <w:p w14:paraId="78CD5B7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15</w:t>
            </w:r>
          </w:p>
        </w:tc>
        <w:tc>
          <w:tcPr>
            <w:tcW w:w="2913" w:type="dxa"/>
            <w:shd w:val="clear" w:color="auto" w:fill="FFFFFF"/>
          </w:tcPr>
          <w:p w14:paraId="793A5790"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0.957</w:t>
            </w:r>
          </w:p>
        </w:tc>
      </w:tr>
      <w:tr w:rsidR="00B72A3B" w14:paraId="2606C33B" w14:textId="77777777">
        <w:trPr>
          <w:trHeight w:hRule="exact" w:val="590"/>
        </w:trPr>
        <w:tc>
          <w:tcPr>
            <w:tcW w:w="2912" w:type="dxa"/>
            <w:shd w:val="clear" w:color="auto" w:fill="FFFFFF"/>
          </w:tcPr>
          <w:p w14:paraId="4472188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社会服务与文化</w:t>
            </w:r>
          </w:p>
        </w:tc>
        <w:tc>
          <w:tcPr>
            <w:tcW w:w="2913" w:type="dxa"/>
            <w:shd w:val="clear" w:color="auto" w:fill="FFFFFF"/>
          </w:tcPr>
          <w:p w14:paraId="6823B65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15</w:t>
            </w:r>
          </w:p>
        </w:tc>
        <w:tc>
          <w:tcPr>
            <w:tcW w:w="2913" w:type="dxa"/>
            <w:shd w:val="clear" w:color="auto" w:fill="FFFFFF"/>
          </w:tcPr>
          <w:p w14:paraId="3D1692B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0.940</w:t>
            </w:r>
          </w:p>
        </w:tc>
      </w:tr>
      <w:tr w:rsidR="00B72A3B" w14:paraId="3FD37BA4" w14:textId="77777777">
        <w:trPr>
          <w:trHeight w:hRule="exact" w:val="590"/>
        </w:trPr>
        <w:tc>
          <w:tcPr>
            <w:tcW w:w="2912" w:type="dxa"/>
            <w:shd w:val="clear" w:color="auto" w:fill="FFFFFF"/>
          </w:tcPr>
          <w:p w14:paraId="6C7C7EF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生态环境与资源开发</w:t>
            </w:r>
          </w:p>
        </w:tc>
        <w:tc>
          <w:tcPr>
            <w:tcW w:w="2913" w:type="dxa"/>
            <w:shd w:val="clear" w:color="auto" w:fill="FFFFFF"/>
          </w:tcPr>
          <w:p w14:paraId="7F20472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9</w:t>
            </w:r>
          </w:p>
        </w:tc>
        <w:tc>
          <w:tcPr>
            <w:tcW w:w="2913" w:type="dxa"/>
            <w:shd w:val="clear" w:color="auto" w:fill="FFFFFF"/>
          </w:tcPr>
          <w:p w14:paraId="1455EF8C"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0.870</w:t>
            </w:r>
          </w:p>
        </w:tc>
      </w:tr>
      <w:tr w:rsidR="00B72A3B" w14:paraId="430A8FDD" w14:textId="77777777">
        <w:trPr>
          <w:trHeight w:hRule="exact" w:val="590"/>
        </w:trPr>
        <w:tc>
          <w:tcPr>
            <w:tcW w:w="2912" w:type="dxa"/>
            <w:tcBorders>
              <w:bottom w:val="single" w:sz="12" w:space="0" w:color="000000"/>
            </w:tcBorders>
            <w:shd w:val="clear" w:color="auto" w:fill="FFFFFF"/>
          </w:tcPr>
          <w:p w14:paraId="2F3B1BBF"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整体</w:t>
            </w:r>
          </w:p>
        </w:tc>
        <w:tc>
          <w:tcPr>
            <w:tcW w:w="2913" w:type="dxa"/>
            <w:tcBorders>
              <w:bottom w:val="single" w:sz="12" w:space="0" w:color="000000"/>
            </w:tcBorders>
            <w:shd w:val="clear" w:color="auto" w:fill="FFFFFF"/>
          </w:tcPr>
          <w:p w14:paraId="09A427B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56</w:t>
            </w:r>
          </w:p>
        </w:tc>
        <w:tc>
          <w:tcPr>
            <w:tcW w:w="2913" w:type="dxa"/>
            <w:tcBorders>
              <w:bottom w:val="single" w:sz="12" w:space="0" w:color="000000"/>
            </w:tcBorders>
            <w:shd w:val="clear" w:color="auto" w:fill="FFFFFF"/>
          </w:tcPr>
          <w:p w14:paraId="799422DE"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0.950</w:t>
            </w:r>
          </w:p>
        </w:tc>
      </w:tr>
    </w:tbl>
    <w:p w14:paraId="073DFCD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可以看到，从整体来看，克隆巴赫系数达到</w:t>
      </w:r>
      <w:r>
        <w:rPr>
          <w:rFonts w:ascii="Times New Roman Regular" w:eastAsia="宋体" w:hAnsi="Times New Roman Regular" w:cs="Times New Roman Regular" w:hint="eastAsia"/>
        </w:rPr>
        <w:t xml:space="preserve"> 0.950</w:t>
      </w:r>
      <w:r>
        <w:rPr>
          <w:rFonts w:ascii="Times New Roman Regular" w:eastAsia="宋体" w:hAnsi="Times New Roman Regular" w:cs="Times New Roman Regular" w:hint="eastAsia"/>
        </w:rPr>
        <w:t>，这说明数据非常可靠，问卷的设计比较合理；而从细分的五个维度来看，克隆巴赫系数均高于</w:t>
      </w:r>
      <w:r>
        <w:rPr>
          <w:rFonts w:ascii="Times New Roman Regular" w:eastAsia="宋体" w:hAnsi="Times New Roman Regular" w:cs="Times New Roman Regular" w:hint="eastAsia"/>
        </w:rPr>
        <w:t xml:space="preserve"> 0.7</w:t>
      </w:r>
      <w:r>
        <w:rPr>
          <w:rFonts w:ascii="Times New Roman Regular" w:eastAsia="宋体" w:hAnsi="Times New Roman Regular" w:cs="Times New Roman Regular" w:hint="eastAsia"/>
        </w:rPr>
        <w:t>，说明问卷的信度可靠，能够进行后续分析。</w:t>
      </w:r>
    </w:p>
    <w:p w14:paraId="70185DC6" w14:textId="77777777" w:rsidR="00B72A3B" w:rsidRDefault="007E11EF">
      <w:pPr>
        <w:pStyle w:val="2"/>
        <w:numPr>
          <w:ilvl w:val="1"/>
          <w:numId w:val="0"/>
        </w:numPr>
        <w:spacing w:line="240" w:lineRule="auto"/>
      </w:pPr>
      <w:bookmarkStart w:id="181" w:name="_Toc851962562"/>
      <w:bookmarkStart w:id="182" w:name="_Toc1060011027"/>
      <w:r>
        <w:rPr>
          <w:rFonts w:hint="eastAsia"/>
        </w:rPr>
        <w:t xml:space="preserve">4.3 </w:t>
      </w:r>
      <w:r>
        <w:rPr>
          <w:rFonts w:hint="eastAsia"/>
        </w:rPr>
        <w:t>效度分析</w:t>
      </w:r>
      <w:bookmarkEnd w:id="181"/>
      <w:bookmarkEnd w:id="182"/>
    </w:p>
    <w:p w14:paraId="71D2673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效度分析分为效度分为内容效度、架构效度和准确效度等。在评估问卷的有效性时，我们主要关注内容效度和构念效度，以确保问卷能够准确测量研究的构念。内容效度确保问卷题目全面覆盖了研究主题的各个方面，而构念效度则确保这些题目能够准确地反映理论中的构念。鉴于本研究的问卷涉及基础设施建设、公共服务、经济发展与就业等多个方面，对问卷进行内容效度和构念效度分析具有意义。</w:t>
      </w:r>
    </w:p>
    <w:p w14:paraId="2FCDC32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在问卷设计阶段，我们通过查阅大量专家文献来作为设计基础，这有助于确保问卷的内容效度。因此，本研究将重点关注问卷的结构效度分析，以进一步验证问卷的构念测量准确性。</w:t>
      </w:r>
    </w:p>
    <w:p w14:paraId="03C48ED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结构效度分析通常采用探索性因素分析（</w:t>
      </w:r>
      <w:r>
        <w:rPr>
          <w:rFonts w:ascii="Times New Roman Regular" w:eastAsia="宋体" w:hAnsi="Times New Roman Regular" w:cs="Times New Roman Regular" w:hint="eastAsia"/>
        </w:rPr>
        <w:t>EFA</w:t>
      </w:r>
      <w:r>
        <w:rPr>
          <w:rFonts w:ascii="Times New Roman Regular" w:eastAsia="宋体" w:hAnsi="Times New Roman Regular" w:cs="Times New Roman Regular" w:hint="eastAsia"/>
        </w:rPr>
        <w:t>）来进行验证。常用的检验指标包括</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检验和巴特利特球形检验。</w:t>
      </w:r>
      <w:r>
        <w:rPr>
          <w:rFonts w:ascii="Times New Roman Regular" w:eastAsia="宋体" w:hAnsi="Times New Roman Regular" w:cs="Times New Roman Regular" w:hint="eastAsia"/>
        </w:rPr>
        <w:t>KMO</w:t>
      </w:r>
      <w:proofErr w:type="gramStart"/>
      <w:r>
        <w:rPr>
          <w:rFonts w:ascii="Times New Roman Regular" w:eastAsia="宋体" w:hAnsi="Times New Roman Regular" w:cs="Times New Roman Regular" w:hint="eastAsia"/>
        </w:rPr>
        <w:t>值用于</w:t>
      </w:r>
      <w:proofErr w:type="gramEnd"/>
      <w:r>
        <w:rPr>
          <w:rFonts w:ascii="Times New Roman Regular" w:eastAsia="宋体" w:hAnsi="Times New Roman Regular" w:cs="Times New Roman Regular" w:hint="eastAsia"/>
        </w:rPr>
        <w:t>评估样本适合进行因素分析的程度，查阅文献</w:t>
      </w:r>
      <w:commentRangeStart w:id="183"/>
      <w:r>
        <w:rPr>
          <w:rFonts w:ascii="Times New Roman Regular" w:eastAsia="宋体" w:hAnsi="Times New Roman Regular" w:cs="Times New Roman Regular" w:hint="eastAsia"/>
        </w:rPr>
        <w:t>[1]</w:t>
      </w:r>
      <w:commentRangeEnd w:id="183"/>
      <w:r w:rsidR="00DD6A61">
        <w:rPr>
          <w:rStyle w:val="af0"/>
        </w:rPr>
        <w:commentReference w:id="183"/>
      </w:r>
      <w:r>
        <w:rPr>
          <w:rFonts w:ascii="Times New Roman Regular" w:eastAsia="宋体" w:hAnsi="Times New Roman Regular" w:cs="Times New Roman Regular" w:hint="eastAsia"/>
        </w:rPr>
        <w:t>可知当</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值在</w:t>
      </w:r>
      <w:r>
        <w:rPr>
          <w:rFonts w:ascii="Times New Roman Regular" w:eastAsia="宋体" w:hAnsi="Times New Roman Regular" w:cs="Times New Roman Regular" w:hint="eastAsia"/>
        </w:rPr>
        <w:t>0.9</w:t>
      </w:r>
      <w:r>
        <w:rPr>
          <w:rFonts w:ascii="Times New Roman Regular" w:eastAsia="宋体" w:hAnsi="Times New Roman Regular" w:cs="Times New Roman Regular" w:hint="eastAsia"/>
        </w:rPr>
        <w:t>到</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之间数据的效度很好，在</w:t>
      </w:r>
      <w:r>
        <w:rPr>
          <w:rFonts w:ascii="Times New Roman Regular" w:eastAsia="宋体" w:hAnsi="Times New Roman Regular" w:cs="Times New Roman Regular" w:hint="eastAsia"/>
        </w:rPr>
        <w:t>0.8</w:t>
      </w:r>
      <w:r>
        <w:rPr>
          <w:rFonts w:ascii="Times New Roman Regular" w:eastAsia="宋体" w:hAnsi="Times New Roman Regular" w:cs="Times New Roman Regular" w:hint="eastAsia"/>
        </w:rPr>
        <w:t>到</w:t>
      </w:r>
      <w:r>
        <w:rPr>
          <w:rFonts w:ascii="Times New Roman Regular" w:eastAsia="宋体" w:hAnsi="Times New Roman Regular" w:cs="Times New Roman Regular" w:hint="eastAsia"/>
        </w:rPr>
        <w:t>0.9</w:t>
      </w:r>
      <w:r>
        <w:rPr>
          <w:rFonts w:ascii="Times New Roman Regular" w:eastAsia="宋体" w:hAnsi="Times New Roman Regular" w:cs="Times New Roman Regular" w:hint="eastAsia"/>
        </w:rPr>
        <w:t>之间数据的效度很好，</w:t>
      </w:r>
      <w:r>
        <w:rPr>
          <w:rFonts w:ascii="Times New Roman Regular" w:eastAsia="宋体" w:hAnsi="Times New Roman Regular" w:cs="Times New Roman Regular" w:hint="eastAsia"/>
        </w:rPr>
        <w:t>0.7</w:t>
      </w:r>
      <w:r>
        <w:rPr>
          <w:rFonts w:ascii="Times New Roman Regular" w:eastAsia="宋体" w:hAnsi="Times New Roman Regular" w:cs="Times New Roman Regular" w:hint="eastAsia"/>
        </w:rPr>
        <w:t>到</w:t>
      </w:r>
      <w:r>
        <w:rPr>
          <w:rFonts w:ascii="Times New Roman Regular" w:eastAsia="宋体" w:hAnsi="Times New Roman Regular" w:cs="Times New Roman Regular" w:hint="eastAsia"/>
        </w:rPr>
        <w:t>0.8</w:t>
      </w:r>
      <w:r>
        <w:rPr>
          <w:rFonts w:ascii="Times New Roman Regular" w:eastAsia="宋体" w:hAnsi="Times New Roman Regular" w:cs="Times New Roman Regular" w:hint="eastAsia"/>
        </w:rPr>
        <w:t>之间，说明数据的效度比较好，当</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值介于</w:t>
      </w:r>
      <w:r>
        <w:rPr>
          <w:rFonts w:ascii="Times New Roman Regular" w:eastAsia="宋体" w:hAnsi="Times New Roman Regular" w:cs="Times New Roman Regular" w:hint="eastAsia"/>
        </w:rPr>
        <w:t>0.6</w:t>
      </w:r>
      <w:r>
        <w:rPr>
          <w:rFonts w:ascii="Times New Roman Regular" w:eastAsia="宋体" w:hAnsi="Times New Roman Regular" w:cs="Times New Roman Regular" w:hint="eastAsia"/>
        </w:rPr>
        <w:t>到</w:t>
      </w:r>
      <w:r>
        <w:rPr>
          <w:rFonts w:ascii="Times New Roman Regular" w:eastAsia="宋体" w:hAnsi="Times New Roman Regular" w:cs="Times New Roman Regular" w:hint="eastAsia"/>
        </w:rPr>
        <w:t>0.7</w:t>
      </w:r>
      <w:r>
        <w:rPr>
          <w:rFonts w:ascii="Times New Roman Regular" w:eastAsia="宋体" w:hAnsi="Times New Roman Regular" w:cs="Times New Roman Regular" w:hint="eastAsia"/>
        </w:rPr>
        <w:t>之间，说明数据效度一般，当</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值低于</w:t>
      </w:r>
      <w:r>
        <w:rPr>
          <w:rFonts w:ascii="Times New Roman Regular" w:eastAsia="宋体" w:hAnsi="Times New Roman Regular" w:cs="Times New Roman Regular" w:hint="eastAsia"/>
        </w:rPr>
        <w:t>0.6</w:t>
      </w:r>
      <w:r>
        <w:rPr>
          <w:rFonts w:ascii="Times New Roman Regular" w:eastAsia="宋体" w:hAnsi="Times New Roman Regular" w:cs="Times New Roman Regular" w:hint="eastAsia"/>
        </w:rPr>
        <w:t>，说明数据的信度较差，不适合运用因子分析法，应重新设计变量结构或采用其他统计分析方法。</w:t>
      </w:r>
    </w:p>
    <w:p w14:paraId="26A9195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利用</w:t>
      </w:r>
      <w:r>
        <w:rPr>
          <w:rFonts w:ascii="Times New Roman Regular" w:eastAsia="宋体" w:hAnsi="Times New Roman Regular" w:cs="Times New Roman Regular" w:hint="eastAsia"/>
        </w:rPr>
        <w:t>Python</w:t>
      </w:r>
      <w:r>
        <w:rPr>
          <w:rFonts w:ascii="Times New Roman Regular" w:eastAsia="宋体" w:hAnsi="Times New Roman Regular" w:cs="Times New Roman Regular" w:hint="eastAsia"/>
        </w:rPr>
        <w:t>对问卷中的量表类题目进行效度检验，得到</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检验和巴特利特球形检验结果如下表所示：</w:t>
      </w:r>
    </w:p>
    <w:p w14:paraId="403CDCEB" w14:textId="77777777" w:rsidR="00B72A3B" w:rsidRDefault="007E11EF">
      <w:pPr>
        <w:pStyle w:val="a3"/>
        <w:spacing w:before="156" w:after="156"/>
        <w:ind w:firstLine="400"/>
      </w:pPr>
      <w:r>
        <w:t>表</w:t>
      </w:r>
      <w:r>
        <w:t xml:space="preserve"> </w:t>
      </w:r>
      <w:fldSimple w:instr=" STYLEREF 1 \s ">
        <w:r>
          <w:t>4</w:t>
        </w:r>
      </w:fldSimple>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Start w:id="184" w:name="_Toc39487143"/>
      <w:r>
        <w:t>KMO</w:t>
      </w:r>
      <w:r>
        <w:t>检验</w:t>
      </w:r>
      <w:r>
        <w:rPr>
          <w:rFonts w:hint="eastAsia"/>
        </w:rPr>
        <w:t>与</w:t>
      </w:r>
      <w:r>
        <w:t>巴特利特球形检验</w:t>
      </w:r>
      <w:r>
        <w:rPr>
          <w:rFonts w:hint="eastAsia"/>
        </w:rPr>
        <w:t>结果示意表</w:t>
      </w:r>
      <w:bookmarkEnd w:id="184"/>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72A3B" w14:paraId="5F70A6A2" w14:textId="77777777">
        <w:tc>
          <w:tcPr>
            <w:tcW w:w="2765" w:type="dxa"/>
            <w:tcBorders>
              <w:top w:val="single" w:sz="12" w:space="0" w:color="auto"/>
            </w:tcBorders>
          </w:tcPr>
          <w:p w14:paraId="79F3E874" w14:textId="77777777" w:rsidR="00B72A3B" w:rsidRDefault="007E11EF">
            <w:pPr>
              <w:spacing w:before="156" w:after="156"/>
              <w:ind w:firstLine="480"/>
              <w:rPr>
                <w:rFonts w:ascii="宋体" w:eastAsia="宋体" w:hAnsi="宋体"/>
                <w:szCs w:val="28"/>
              </w:rPr>
            </w:pPr>
            <w:r>
              <w:rPr>
                <w:rFonts w:ascii="Times New Roman" w:eastAsia="宋体" w:hAnsi="Times New Roman" w:cs="Times New Roman" w:hint="eastAsia"/>
                <w:i/>
                <w:iCs/>
              </w:rPr>
              <w:t>KMO</w:t>
            </w:r>
            <w:r>
              <w:rPr>
                <w:rFonts w:ascii="Times New Roman" w:eastAsia="宋体" w:hAnsi="Times New Roman" w:cs="Times New Roman" w:hint="eastAsia"/>
                <w:b/>
                <w:bCs/>
              </w:rPr>
              <w:t>值</w:t>
            </w:r>
          </w:p>
        </w:tc>
        <w:tc>
          <w:tcPr>
            <w:tcW w:w="5531" w:type="dxa"/>
            <w:gridSpan w:val="2"/>
            <w:tcBorders>
              <w:top w:val="single" w:sz="12" w:space="0" w:color="auto"/>
            </w:tcBorders>
          </w:tcPr>
          <w:p w14:paraId="1D29961D" w14:textId="77777777" w:rsidR="00B72A3B" w:rsidRDefault="007E11EF">
            <w:pPr>
              <w:spacing w:before="156" w:after="156"/>
              <w:ind w:firstLine="480"/>
              <w:rPr>
                <w:rFonts w:ascii="宋体" w:eastAsia="宋体" w:hAnsi="宋体"/>
                <w:szCs w:val="28"/>
              </w:rPr>
            </w:pPr>
            <w:r>
              <w:rPr>
                <w:rFonts w:ascii="Times New Roman" w:eastAsia="宋体" w:hAnsi="Times New Roman" w:cs="Times New Roman" w:hint="eastAsia"/>
              </w:rPr>
              <w:t>0.920</w:t>
            </w:r>
          </w:p>
        </w:tc>
      </w:tr>
      <w:tr w:rsidR="00B72A3B" w14:paraId="40A06F0D" w14:textId="77777777">
        <w:tc>
          <w:tcPr>
            <w:tcW w:w="2765" w:type="dxa"/>
          </w:tcPr>
          <w:p w14:paraId="7FB5755B" w14:textId="77777777" w:rsidR="00B72A3B" w:rsidRDefault="00B72A3B">
            <w:pPr>
              <w:spacing w:before="156" w:after="156"/>
              <w:ind w:firstLine="480"/>
              <w:rPr>
                <w:rFonts w:ascii="宋体" w:eastAsia="宋体" w:hAnsi="宋体"/>
                <w:szCs w:val="28"/>
              </w:rPr>
            </w:pPr>
          </w:p>
        </w:tc>
        <w:tc>
          <w:tcPr>
            <w:tcW w:w="2765" w:type="dxa"/>
          </w:tcPr>
          <w:p w14:paraId="6F642276" w14:textId="77777777" w:rsidR="00B72A3B" w:rsidRDefault="007E11EF">
            <w:pPr>
              <w:spacing w:before="156" w:after="156"/>
              <w:ind w:firstLine="482"/>
              <w:rPr>
                <w:rFonts w:ascii="宋体" w:eastAsia="宋体" w:hAnsi="宋体"/>
                <w:b/>
                <w:bCs/>
                <w:szCs w:val="28"/>
              </w:rPr>
            </w:pPr>
            <w:r>
              <w:rPr>
                <w:rFonts w:ascii="宋体" w:eastAsia="宋体" w:hAnsi="宋体" w:hint="eastAsia"/>
                <w:b/>
                <w:bCs/>
                <w:szCs w:val="28"/>
              </w:rPr>
              <w:t>近似卡方</w:t>
            </w:r>
          </w:p>
        </w:tc>
        <w:tc>
          <w:tcPr>
            <w:tcW w:w="2766" w:type="dxa"/>
          </w:tcPr>
          <w:p w14:paraId="6F8AF330" w14:textId="77777777" w:rsidR="00B72A3B" w:rsidRDefault="007E11EF">
            <w:pPr>
              <w:spacing w:before="156" w:after="156"/>
              <w:ind w:firstLine="480"/>
              <w:rPr>
                <w:rFonts w:ascii="Times New Roman" w:eastAsia="宋体" w:hAnsi="Times New Roman" w:cs="Times New Roman"/>
              </w:rPr>
            </w:pPr>
            <w:r>
              <w:rPr>
                <w:rFonts w:ascii="Times New Roman" w:eastAsia="宋体" w:hAnsi="Times New Roman" w:cs="Times New Roman" w:hint="eastAsia"/>
              </w:rPr>
              <w:t>51567.03</w:t>
            </w:r>
          </w:p>
        </w:tc>
      </w:tr>
      <w:tr w:rsidR="00B72A3B" w14:paraId="6D41698F" w14:textId="77777777">
        <w:tc>
          <w:tcPr>
            <w:tcW w:w="2765" w:type="dxa"/>
          </w:tcPr>
          <w:p w14:paraId="65D10DE0" w14:textId="77777777" w:rsidR="00B72A3B" w:rsidRDefault="007E11EF">
            <w:pPr>
              <w:spacing w:before="156" w:after="156"/>
              <w:ind w:firstLine="480"/>
              <w:rPr>
                <w:rFonts w:ascii="宋体" w:eastAsia="宋体" w:hAnsi="宋体"/>
                <w:szCs w:val="28"/>
              </w:rPr>
            </w:pPr>
            <w:r>
              <w:rPr>
                <w:rFonts w:ascii="Times New Roman" w:eastAsia="宋体" w:hAnsi="Times New Roman" w:cs="Times New Roman" w:hint="eastAsia"/>
                <w:i/>
                <w:iCs/>
              </w:rPr>
              <w:t>Bartlett</w:t>
            </w:r>
            <w:r>
              <w:rPr>
                <w:rFonts w:ascii="Times New Roman" w:eastAsia="宋体" w:hAnsi="Times New Roman" w:cs="Times New Roman" w:hint="eastAsia"/>
                <w:b/>
                <w:bCs/>
              </w:rPr>
              <w:t>球形检验</w:t>
            </w:r>
          </w:p>
        </w:tc>
        <w:tc>
          <w:tcPr>
            <w:tcW w:w="2765" w:type="dxa"/>
          </w:tcPr>
          <w:p w14:paraId="200E4782" w14:textId="77777777" w:rsidR="00B72A3B" w:rsidRDefault="007E11EF">
            <w:pPr>
              <w:spacing w:before="156" w:after="156"/>
              <w:ind w:firstLine="482"/>
              <w:rPr>
                <w:rFonts w:ascii="宋体" w:eastAsia="宋体" w:hAnsi="宋体"/>
                <w:b/>
                <w:bCs/>
                <w:szCs w:val="28"/>
              </w:rPr>
            </w:pPr>
            <w:r>
              <w:rPr>
                <w:rFonts w:ascii="宋体" w:eastAsia="宋体" w:hAnsi="宋体" w:hint="eastAsia"/>
                <w:b/>
                <w:bCs/>
                <w:szCs w:val="28"/>
              </w:rPr>
              <w:t>自由度</w:t>
            </w:r>
          </w:p>
        </w:tc>
        <w:tc>
          <w:tcPr>
            <w:tcW w:w="2766" w:type="dxa"/>
          </w:tcPr>
          <w:p w14:paraId="5EDA06BD" w14:textId="77777777" w:rsidR="00B72A3B" w:rsidRDefault="007E11EF">
            <w:pPr>
              <w:spacing w:before="156" w:after="156"/>
              <w:ind w:firstLine="480"/>
              <w:rPr>
                <w:rFonts w:ascii="Times New Roman" w:eastAsia="宋体" w:hAnsi="Times New Roman" w:cs="Times New Roman"/>
              </w:rPr>
            </w:pPr>
            <w:r>
              <w:rPr>
                <w:rFonts w:ascii="Times New Roman" w:eastAsia="宋体" w:hAnsi="Times New Roman" w:cs="Times New Roman" w:hint="eastAsia"/>
              </w:rPr>
              <w:t>1596</w:t>
            </w:r>
          </w:p>
        </w:tc>
      </w:tr>
      <w:tr w:rsidR="00B72A3B" w14:paraId="50A83FCB" w14:textId="77777777">
        <w:tc>
          <w:tcPr>
            <w:tcW w:w="2765" w:type="dxa"/>
            <w:tcBorders>
              <w:bottom w:val="single" w:sz="12" w:space="0" w:color="auto"/>
            </w:tcBorders>
          </w:tcPr>
          <w:p w14:paraId="017B782E" w14:textId="77777777" w:rsidR="00B72A3B" w:rsidRDefault="00B72A3B">
            <w:pPr>
              <w:spacing w:before="156" w:after="156"/>
              <w:ind w:firstLine="480"/>
              <w:rPr>
                <w:rFonts w:ascii="宋体" w:eastAsia="宋体" w:hAnsi="宋体"/>
                <w:szCs w:val="28"/>
              </w:rPr>
            </w:pPr>
          </w:p>
        </w:tc>
        <w:tc>
          <w:tcPr>
            <w:tcW w:w="2765" w:type="dxa"/>
            <w:tcBorders>
              <w:bottom w:val="single" w:sz="12" w:space="0" w:color="auto"/>
            </w:tcBorders>
          </w:tcPr>
          <w:p w14:paraId="78BE3F78" w14:textId="77777777" w:rsidR="00B72A3B" w:rsidRDefault="007E11EF">
            <w:pPr>
              <w:spacing w:before="156" w:after="156"/>
              <w:ind w:firstLine="482"/>
              <w:rPr>
                <w:rFonts w:ascii="宋体" w:eastAsia="宋体" w:hAnsi="宋体"/>
                <w:b/>
                <w:bCs/>
                <w:szCs w:val="28"/>
              </w:rPr>
            </w:pPr>
            <w:r>
              <w:rPr>
                <w:rFonts w:ascii="宋体" w:eastAsia="宋体" w:hAnsi="宋体" w:hint="eastAsia"/>
                <w:b/>
                <w:bCs/>
                <w:szCs w:val="28"/>
              </w:rPr>
              <w:t>显著性（P）</w:t>
            </w:r>
          </w:p>
        </w:tc>
        <w:tc>
          <w:tcPr>
            <w:tcW w:w="2766" w:type="dxa"/>
            <w:tcBorders>
              <w:bottom w:val="single" w:sz="12" w:space="0" w:color="auto"/>
            </w:tcBorders>
          </w:tcPr>
          <w:p w14:paraId="3595D8BB" w14:textId="77777777" w:rsidR="00B72A3B" w:rsidRDefault="007E11EF">
            <w:pPr>
              <w:spacing w:before="156" w:after="156"/>
              <w:ind w:firstLine="480"/>
              <w:rPr>
                <w:rFonts w:ascii="Times New Roman" w:eastAsia="宋体" w:hAnsi="Times New Roman" w:cs="Times New Roman"/>
              </w:rPr>
            </w:pPr>
            <w:r>
              <w:rPr>
                <w:rFonts w:ascii="Times New Roman" w:eastAsia="宋体" w:hAnsi="Times New Roman" w:cs="Times New Roman" w:hint="eastAsia"/>
              </w:rPr>
              <w:t>0.000</w:t>
            </w:r>
          </w:p>
        </w:tc>
      </w:tr>
    </w:tbl>
    <w:p w14:paraId="61A441F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该模型总体的</w:t>
      </w:r>
      <w:r>
        <w:rPr>
          <w:rFonts w:ascii="Times New Roman Regular" w:eastAsia="宋体" w:hAnsi="Times New Roman Regular" w:cs="Times New Roman Regular" w:hint="eastAsia"/>
        </w:rPr>
        <w:t>KMO</w:t>
      </w:r>
      <w:r>
        <w:rPr>
          <w:rFonts w:ascii="Times New Roman Regular" w:eastAsia="宋体" w:hAnsi="Times New Roman Regular" w:cs="Times New Roman Regular" w:hint="eastAsia"/>
        </w:rPr>
        <w:t>值为</w:t>
      </w:r>
      <w:r>
        <w:rPr>
          <w:rFonts w:ascii="Times New Roman Regular" w:eastAsia="宋体" w:hAnsi="Times New Roman Regular" w:cs="Times New Roman Regular" w:hint="eastAsia"/>
        </w:rPr>
        <w:t>0.920</w:t>
      </w:r>
      <w:r>
        <w:rPr>
          <w:rFonts w:ascii="Times New Roman Regular" w:eastAsia="宋体" w:hAnsi="Times New Roman Regular" w:cs="Times New Roman Regular" w:hint="eastAsia"/>
        </w:rPr>
        <w:t>，介于</w:t>
      </w:r>
      <w:r>
        <w:rPr>
          <w:rFonts w:ascii="Times New Roman Regular" w:eastAsia="宋体" w:hAnsi="Times New Roman Regular" w:cs="Times New Roman Regular" w:hint="eastAsia"/>
        </w:rPr>
        <w:t>0.9</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之间，效度较好。因素</w:t>
      </w:r>
      <w:r>
        <w:rPr>
          <w:rFonts w:ascii="Times New Roman Regular" w:eastAsia="宋体" w:hAnsi="Times New Roman Regular" w:cs="Times New Roman Regular" w:hint="eastAsia"/>
        </w:rPr>
        <w:t>Bartlett</w:t>
      </w:r>
      <w:r>
        <w:rPr>
          <w:rFonts w:ascii="Times New Roman Regular" w:eastAsia="宋体" w:hAnsi="Times New Roman Regular" w:cs="Times New Roman Regular" w:hint="eastAsia"/>
        </w:rPr>
        <w:t>球形检验结果</w:t>
      </w:r>
      <w:r>
        <w:rPr>
          <w:rFonts w:ascii="Times New Roman Regular" w:eastAsia="宋体" w:hAnsi="Times New Roman Regular" w:cs="Times New Roman Regular" w:hint="eastAsia"/>
        </w:rPr>
        <w:t>p</w:t>
      </w:r>
      <w:r>
        <w:rPr>
          <w:rFonts w:ascii="Times New Roman Regular" w:eastAsia="宋体" w:hAnsi="Times New Roman Regular" w:cs="Times New Roman Regular" w:hint="eastAsia"/>
        </w:rPr>
        <w:t>值</w:t>
      </w:r>
      <w:r>
        <w:rPr>
          <w:rFonts w:ascii="Times New Roman Regular" w:eastAsia="宋体" w:hAnsi="Times New Roman Regular" w:cs="Times New Roman Regular" w:hint="eastAsia"/>
        </w:rPr>
        <w:t>&lt;0.05</w:t>
      </w:r>
      <w:r>
        <w:rPr>
          <w:rFonts w:ascii="Times New Roman Regular" w:eastAsia="宋体" w:hAnsi="Times New Roman Regular" w:cs="Times New Roman Regular" w:hint="eastAsia"/>
        </w:rPr>
        <w:t>，说明变量之间的相关性显著，适合做因子分析，表明问卷中的量表通过效度检验，本研究所采用的调查问卷有效。</w:t>
      </w:r>
    </w:p>
    <w:p w14:paraId="75844852" w14:textId="77777777" w:rsidR="00B72A3B" w:rsidRDefault="007E11EF">
      <w:pPr>
        <w:pStyle w:val="2"/>
        <w:numPr>
          <w:ilvl w:val="1"/>
          <w:numId w:val="0"/>
        </w:numPr>
      </w:pPr>
      <w:bookmarkStart w:id="185" w:name="_Toc1661304985"/>
      <w:bookmarkStart w:id="186" w:name="_Toc80995277"/>
      <w:r>
        <w:rPr>
          <w:rFonts w:hint="eastAsia"/>
        </w:rPr>
        <w:t xml:space="preserve">4.4 </w:t>
      </w:r>
      <w:r>
        <w:rPr>
          <w:rFonts w:hint="eastAsia"/>
        </w:rPr>
        <w:t>误差控制设计</w:t>
      </w:r>
      <w:bookmarkEnd w:id="185"/>
      <w:bookmarkEnd w:id="186"/>
    </w:p>
    <w:p w14:paraId="6ED7619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误差方案控制是在工程和科学领域中常见的一种方法，用于管理和减少系统或过程中产生的误差。它涉及分析和处理由于不确定性、测量误差、环境变化或其他因素引起的误差，以确保系统或过程的稳定性、准确性和可靠性。在本文中，</w:t>
      </w:r>
      <w:r>
        <w:rPr>
          <w:rFonts w:ascii="Times New Roman Regular" w:eastAsia="宋体" w:hAnsi="Times New Roman Regular" w:cs="Times New Roman Regular" w:hint="eastAsia"/>
        </w:rPr>
        <w:lastRenderedPageBreak/>
        <w:t>有减少抽样误差、控制非抽样误差和提高统计推断的可靠性等作用。</w:t>
      </w:r>
      <w:r>
        <w:rPr>
          <w:rFonts w:ascii="Times New Roman Regular" w:eastAsia="宋体" w:hAnsi="Times New Roman Regular" w:cs="Times New Roman Regular" w:hint="eastAsia"/>
        </w:rPr>
        <w:t xml:space="preserve"> </w:t>
      </w:r>
    </w:p>
    <w:p w14:paraId="57C76B44" w14:textId="77777777" w:rsidR="00B72A3B" w:rsidRDefault="007E11EF">
      <w:pPr>
        <w:pStyle w:val="3"/>
        <w:numPr>
          <w:ilvl w:val="2"/>
          <w:numId w:val="0"/>
        </w:numPr>
      </w:pPr>
      <w:bookmarkStart w:id="187" w:name="_Toc1930471988"/>
      <w:bookmarkStart w:id="188" w:name="_Toc2117988248"/>
      <w:r>
        <w:rPr>
          <w:rFonts w:hint="eastAsia"/>
        </w:rPr>
        <w:t>4.4.1</w:t>
      </w:r>
      <w:r>
        <w:rPr>
          <w:rFonts w:hint="eastAsia"/>
        </w:rPr>
        <w:t>抽样误差的控制</w:t>
      </w:r>
      <w:bookmarkEnd w:id="187"/>
      <w:bookmarkEnd w:id="188"/>
    </w:p>
    <w:p w14:paraId="186AFD53" w14:textId="77777777" w:rsidR="00B72A3B" w:rsidRDefault="007E11EF">
      <w:pPr>
        <w:spacing w:before="156" w:after="156"/>
        <w:ind w:firstLineChars="0" w:firstLine="0"/>
        <w:jc w:val="center"/>
      </w:pPr>
      <w:r>
        <w:rPr>
          <w:noProof/>
        </w:rPr>
        <w:drawing>
          <wp:inline distT="0" distB="0" distL="114300" distR="114300" wp14:anchorId="70B6AC91" wp14:editId="2B0717A2">
            <wp:extent cx="4390390" cy="2009140"/>
            <wp:effectExtent l="0" t="0" r="3810"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62"/>
                    <a:stretch>
                      <a:fillRect/>
                    </a:stretch>
                  </pic:blipFill>
                  <pic:spPr>
                    <a:xfrm>
                      <a:off x="0" y="0"/>
                      <a:ext cx="4390390" cy="2009140"/>
                    </a:xfrm>
                    <a:prstGeom prst="rect">
                      <a:avLst/>
                    </a:prstGeom>
                    <a:noFill/>
                    <a:ln>
                      <a:noFill/>
                    </a:ln>
                  </pic:spPr>
                </pic:pic>
              </a:graphicData>
            </a:graphic>
          </wp:inline>
        </w:drawing>
      </w:r>
    </w:p>
    <w:p w14:paraId="5B852906" w14:textId="77777777" w:rsidR="00B72A3B" w:rsidRDefault="007E11EF">
      <w:pPr>
        <w:pStyle w:val="a3"/>
        <w:spacing w:before="156" w:after="156"/>
        <w:ind w:firstLine="400"/>
      </w:pPr>
      <w:r>
        <w:t>图</w:t>
      </w:r>
      <w:r>
        <w:t xml:space="preserve"> </w:t>
      </w:r>
      <w:fldSimple w:instr=" STYLEREF 1 \s ">
        <w:r>
          <w:t>4</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89" w:name="_Toc725656074"/>
      <w:r>
        <w:rPr>
          <w:rFonts w:hint="eastAsia"/>
        </w:rPr>
        <w:t>误差控制设计分类图</w:t>
      </w:r>
      <w:bookmarkEnd w:id="189"/>
    </w:p>
    <w:p w14:paraId="1E83BD2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抽样误差是由于抽样过程中的随机性引起的，导致样本结果与总体真值之间的误差。这种误差通常与样本量、总体变异性等因素相关，并且可以通过计算和控制来处理。这种误差通常分为以下几种类型：</w:t>
      </w:r>
    </w:p>
    <w:p w14:paraId="3EFC18D9"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）随机抽样误差：由于样本随机选择导致的误差，可以通过增加样本量来减少。</w:t>
      </w:r>
    </w:p>
    <w:p w14:paraId="6851FF9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）系统抽样误差：当抽样方法有偏差时，如抽样框架不准确，可能导致的误差。</w:t>
      </w:r>
    </w:p>
    <w:p w14:paraId="2CC73DFD"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）分层抽样误差：在分层抽样中，如果各层的样本比例与总体不一致，可能产生的误差。</w:t>
      </w:r>
      <w:r>
        <w:rPr>
          <w:rFonts w:ascii="Times New Roman Regular" w:eastAsia="宋体" w:hAnsi="Times New Roman Regular" w:cs="Times New Roman Regular" w:hint="eastAsia"/>
        </w:rPr>
        <w:t xml:space="preserve"> </w:t>
      </w:r>
    </w:p>
    <w:p w14:paraId="72A1EF9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为了减少抽样误差，可以采取以下措施：</w:t>
      </w:r>
    </w:p>
    <w:p w14:paraId="49718E82"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bCs/>
        </w:rPr>
        <w:t>（</w:t>
      </w:r>
      <w:r>
        <w:rPr>
          <w:rFonts w:ascii="Times New Roman Regular" w:eastAsia="宋体" w:hAnsi="Times New Roman Regular" w:cs="Times New Roman Regular"/>
          <w:bCs/>
        </w:rPr>
        <w:t>1</w:t>
      </w:r>
      <w:r>
        <w:rPr>
          <w:rFonts w:ascii="Times New Roman Regular" w:eastAsia="宋体" w:hAnsi="Times New Roman Regular" w:cs="Times New Roman Regular"/>
          <w:bCs/>
        </w:rPr>
        <w:t>）增加样本量：</w:t>
      </w:r>
      <w:r>
        <w:rPr>
          <w:rFonts w:ascii="Times New Roman Regular" w:eastAsia="宋体" w:hAnsi="Times New Roman Regular" w:cs="Times New Roman Regular" w:hint="eastAsia"/>
        </w:rPr>
        <w:t>为了降低因随机抽样带来的误差，我们采取了增加样本量的策略。这意味着在有限的资源条件下，我们尽可能地扩大了调查的范围，以确保样本能够更全面地代表总体。通过这种方法，我们能够提高统计结果的稳定性和可靠性，使得从样本中得到的推断更接近总体的真实情况。</w:t>
      </w:r>
    </w:p>
    <w:p w14:paraId="2474E779"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bCs/>
        </w:rPr>
        <w:t>（</w:t>
      </w:r>
      <w:r>
        <w:rPr>
          <w:rFonts w:ascii="Times New Roman Regular" w:eastAsia="宋体" w:hAnsi="Times New Roman Regular" w:cs="Times New Roman Regular"/>
          <w:bCs/>
        </w:rPr>
        <w:t>2</w:t>
      </w:r>
      <w:r>
        <w:rPr>
          <w:rFonts w:ascii="Times New Roman Regular" w:eastAsia="宋体" w:hAnsi="Times New Roman Regular" w:cs="Times New Roman Regular"/>
          <w:bCs/>
        </w:rPr>
        <w:t>）确保抽样框架的准确性：</w:t>
      </w:r>
      <w:r>
        <w:rPr>
          <w:rFonts w:ascii="Times New Roman Regular" w:eastAsia="宋体" w:hAnsi="Times New Roman Regular" w:cs="Times New Roman Regular" w:hint="eastAsia"/>
        </w:rPr>
        <w:t>一个精确的抽样框架对于确保样本的代表性至关</w:t>
      </w:r>
      <w:r>
        <w:rPr>
          <w:rFonts w:ascii="Times New Roman Regular" w:eastAsia="宋体" w:hAnsi="Times New Roman Regular" w:cs="Times New Roman Regular" w:hint="eastAsia"/>
        </w:rPr>
        <w:lastRenderedPageBreak/>
        <w:t>重要。因此，需要投入大量精力来确保抽样框架的准确性和时效性。这包括定期更新框架中的信息，以及使用最新的技术和方法来识别和纳入总体中的所有成员。通过这种方式，我们最大限度地减少了由于抽样框架偏差所导致的误差。</w:t>
      </w:r>
    </w:p>
    <w:p w14:paraId="33E0C30E"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使用加权调整：为了纠正可能由于抽样设计而产生的偏差，故采用了加权调整的方法。通过对样本数据进行仔细的加权处理，能够调整不同子群体在样本中的代表性，以匹配总体中的实际比例。这一过程涉及到复杂的统计计算，但最终能够显著提高我们研究结果的准确性和公正性。</w:t>
      </w:r>
    </w:p>
    <w:p w14:paraId="50A7CF78"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4</w:t>
      </w:r>
      <w:r>
        <w:rPr>
          <w:rFonts w:ascii="Times New Roman Regular" w:eastAsia="宋体" w:hAnsi="Times New Roman Regular" w:cs="Times New Roman Regular" w:hint="eastAsia"/>
        </w:rPr>
        <w:t>）实施质量控制：在数据收集的整个过程中，我们实施了一系列严格的质量控制措施。这包括对调查人员进行详细的培训，确保他们理解调查工具和程序；在数据录入过程中采用双重验证机制，以避免输入错误；以及定期对收集的数据进行审核和清洗，以确保数据的完整性和一致性。通过这些措施，我们确保了数据收集的每个环节都能够达到最高的质量标准。</w:t>
      </w:r>
    </w:p>
    <w:p w14:paraId="50CF1133" w14:textId="77777777" w:rsidR="00B72A3B" w:rsidRDefault="007E11EF">
      <w:pPr>
        <w:pStyle w:val="a3"/>
        <w:spacing w:before="156" w:after="156"/>
        <w:ind w:firstLine="400"/>
      </w:pPr>
      <w:r>
        <w:t>图</w:t>
      </w:r>
      <w:r>
        <w:t xml:space="preserve"> </w:t>
      </w:r>
      <w:fldSimple w:instr=" STYLEREF 1 \s ">
        <w:r>
          <w:t>4</w:t>
        </w:r>
      </w:fldSimple>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190" w:name="_Toc1989887908"/>
      <w:r>
        <w:rPr>
          <w:noProof/>
        </w:rPr>
        <w:drawing>
          <wp:anchor distT="0" distB="0" distL="114300" distR="114300" simplePos="0" relativeHeight="251666432" behindDoc="0" locked="0" layoutInCell="1" allowOverlap="1" wp14:anchorId="4A227D7D" wp14:editId="283503DF">
            <wp:simplePos x="0" y="0"/>
            <wp:positionH relativeFrom="column">
              <wp:posOffset>704215</wp:posOffset>
            </wp:positionH>
            <wp:positionV relativeFrom="paragraph">
              <wp:posOffset>25400</wp:posOffset>
            </wp:positionV>
            <wp:extent cx="3865880" cy="1924050"/>
            <wp:effectExtent l="0" t="0" r="20320" b="6350"/>
            <wp:wrapTopAndBottom/>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63"/>
                    <a:stretch>
                      <a:fillRect/>
                    </a:stretch>
                  </pic:blipFill>
                  <pic:spPr>
                    <a:xfrm>
                      <a:off x="0" y="0"/>
                      <a:ext cx="3865880" cy="1924050"/>
                    </a:xfrm>
                    <a:prstGeom prst="rect">
                      <a:avLst/>
                    </a:prstGeom>
                    <a:noFill/>
                    <a:ln>
                      <a:noFill/>
                    </a:ln>
                  </pic:spPr>
                </pic:pic>
              </a:graphicData>
            </a:graphic>
          </wp:anchor>
        </w:drawing>
      </w:r>
      <w:r>
        <w:rPr>
          <w:rFonts w:hint="eastAsia"/>
        </w:rPr>
        <w:t>减少抽样误差措施分类</w:t>
      </w:r>
      <w:bookmarkEnd w:id="190"/>
    </w:p>
    <w:p w14:paraId="32D3ACDE" w14:textId="77777777" w:rsidR="00B72A3B" w:rsidRDefault="007E11EF">
      <w:pPr>
        <w:pStyle w:val="3"/>
        <w:numPr>
          <w:ilvl w:val="2"/>
          <w:numId w:val="0"/>
        </w:numPr>
      </w:pPr>
      <w:bookmarkStart w:id="191" w:name="_Toc339551464"/>
      <w:bookmarkStart w:id="192" w:name="_Toc1259763440"/>
      <w:r>
        <w:rPr>
          <w:rFonts w:hint="eastAsia"/>
        </w:rPr>
        <w:t>4.4.2</w:t>
      </w:r>
      <w:r>
        <w:rPr>
          <w:rFonts w:hint="eastAsia"/>
        </w:rPr>
        <w:t>非抽样误差控制</w:t>
      </w:r>
      <w:bookmarkEnd w:id="191"/>
      <w:bookmarkEnd w:id="192"/>
    </w:p>
    <w:p w14:paraId="7D9B843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非抽样误差是研究过程中出现的误差，与样本选择无关，而是指在数据收集、处理和分析阶段可能发生的各种误差，这些误差可能影响研究结果的准确性和可靠性。其中，非响应误差是一种常见的非抽样误差类型，它指的是在数据收集过程中，部分被抽样的个体由于各种原因选择不回答或不参与研究，导致样本数据不完整，从而降低了结果的精确度，可能与总体存在差异。</w:t>
      </w:r>
    </w:p>
    <w:p w14:paraId="522CC57E" w14:textId="77777777" w:rsidR="00B72A3B" w:rsidRDefault="007E11EF">
      <w:pPr>
        <w:pStyle w:val="a3"/>
        <w:spacing w:before="156" w:after="156"/>
        <w:ind w:firstLine="400"/>
      </w:pPr>
      <w:r>
        <w:lastRenderedPageBreak/>
        <w:t>图</w:t>
      </w:r>
      <w:r>
        <w:t xml:space="preserve"> </w:t>
      </w:r>
      <w:fldSimple w:instr=" STYLEREF 1 \s ">
        <w:r>
          <w:t>4</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193" w:name="_Toc152798354"/>
      <w:r>
        <w:rPr>
          <w:noProof/>
        </w:rPr>
        <w:drawing>
          <wp:anchor distT="0" distB="0" distL="114300" distR="114300" simplePos="0" relativeHeight="251667456" behindDoc="0" locked="0" layoutInCell="1" allowOverlap="1" wp14:anchorId="14E2453A" wp14:editId="478672EC">
            <wp:simplePos x="0" y="0"/>
            <wp:positionH relativeFrom="column">
              <wp:posOffset>127000</wp:posOffset>
            </wp:positionH>
            <wp:positionV relativeFrom="page">
              <wp:posOffset>1136650</wp:posOffset>
            </wp:positionV>
            <wp:extent cx="4716145" cy="1488440"/>
            <wp:effectExtent l="0" t="0" r="8255" b="10160"/>
            <wp:wrapTopAndBottom/>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64"/>
                    <a:stretch>
                      <a:fillRect/>
                    </a:stretch>
                  </pic:blipFill>
                  <pic:spPr>
                    <a:xfrm>
                      <a:off x="0" y="0"/>
                      <a:ext cx="4716145" cy="1488440"/>
                    </a:xfrm>
                    <a:prstGeom prst="rect">
                      <a:avLst/>
                    </a:prstGeom>
                    <a:noFill/>
                    <a:ln>
                      <a:noFill/>
                    </a:ln>
                  </pic:spPr>
                </pic:pic>
              </a:graphicData>
            </a:graphic>
          </wp:anchor>
        </w:drawing>
      </w:r>
      <w:r>
        <w:rPr>
          <w:rFonts w:hint="eastAsia"/>
        </w:rPr>
        <w:t>非抽样误差分析结构组成</w:t>
      </w:r>
      <w:bookmarkEnd w:id="193"/>
    </w:p>
    <w:p w14:paraId="1AA1489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为了尽可能减少这类误差的出现，调查组采用以下方法来缩小非响应误差的影响：</w:t>
      </w:r>
    </w:p>
    <w:p w14:paraId="3869BBB1" w14:textId="77777777" w:rsidR="00B72A3B" w:rsidRDefault="007E11EF">
      <w:pPr>
        <w:spacing w:before="156" w:after="156"/>
        <w:ind w:firstLineChars="0" w:firstLine="0"/>
        <w:rPr>
          <w:rFonts w:ascii="Times New Roman Regular" w:eastAsia="宋体" w:hAnsi="Times New Roman Regular" w:cs="Times New Roman Regular"/>
          <w:bCs/>
        </w:rPr>
      </w:pP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bCs/>
        </w:rPr>
        <w:t>1</w:t>
      </w:r>
      <w:r>
        <w:rPr>
          <w:rFonts w:ascii="Times New Roman Regular" w:eastAsia="宋体" w:hAnsi="Times New Roman Regular" w:cs="Times New Roman Regular" w:hint="eastAsia"/>
          <w:bCs/>
        </w:rPr>
        <w:t>）制定科学合理的调查方案</w:t>
      </w:r>
    </w:p>
    <w:p w14:paraId="4B52470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设计问卷的初期阶段，小组成员精心确保了问卷中问题的表述既简洁又明确，以便于受访者能够迅速把握问题的核心，并提供精确的反馈。我们对问题进行了精炼，采用了简单易懂的语言，避免了复杂术语和冗长的句子结构，同时消除了任何可能引起混淆的重复或冗余信息，确保了问题的表述直接无误，从而让受访者能够准确理解问题的要求。</w:t>
      </w:r>
    </w:p>
    <w:p w14:paraId="2E7C77B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提高问卷的可接受度，我们对问卷的长度进行了严格控制，保持了适中的篇幅，以防止受访者因过长的问卷而感到疲劳。在正式发布问卷之前，我们还进行了小范围的预测试，以验证问题是否简明易懂，并据此对问卷进行了进一步的优化，确保了问卷的科学性和可信度。通过这些措施，我们致力于提升问卷的质量，以获得更可靠和有效的数据。</w:t>
      </w:r>
    </w:p>
    <w:p w14:paraId="780997F2"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）加强组员的培训</w:t>
      </w:r>
    </w:p>
    <w:p w14:paraId="2317116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进行抽样调查的过程中，对调查团队成员的专业素养和技能有着严格的要求。为此，本研究小组在正式开展调查之前，组织了一次线下会议，集中进行了数理统计知识的深入学习和调查技巧的培训。培训内容特别强调了根据不同受访者的特点，采用适宜的语句和语气进行交流，特别是对于文化水平较低的受访者，要求调查人员能够调整自己的语言风格，使用更加贴近日常生活、易于理解的口语化表达。</w:t>
      </w:r>
    </w:p>
    <w:p w14:paraId="47038B3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调查过程中，我们严格遵守调查规范，确保不随意缩小或更改调查范围，从而保障了所收集数据的真实性和可靠性。调查结束后，我们对回收的问卷进行了细致的完整性检查，确保每一份问卷都能够准确反映受访者的信息，进一步提高了数据的准确性和调查的有效性。通过这一系列严谨的操作流程，我们致力于提升调查工作的整体质量，以期获得更为可靠和有价值的研究结果。</w:t>
      </w:r>
    </w:p>
    <w:p w14:paraId="6E016F6F" w14:textId="77777777" w:rsidR="00B72A3B" w:rsidRDefault="007E11EF">
      <w:pPr>
        <w:spacing w:before="156" w:after="156"/>
        <w:ind w:firstLine="480"/>
      </w:pPr>
      <w:bookmarkStart w:id="194" w:name="_Toc2036540971"/>
      <w:r>
        <w:rPr>
          <w:rFonts w:hint="eastAsia"/>
        </w:rPr>
        <w:br w:type="page"/>
      </w:r>
    </w:p>
    <w:p w14:paraId="481CF214" w14:textId="56D6B9BF" w:rsidR="00B72A3B" w:rsidRDefault="007E11EF">
      <w:pPr>
        <w:pStyle w:val="1"/>
      </w:pPr>
      <w:bookmarkStart w:id="195" w:name="_Toc977405369"/>
      <w:del w:id="196" w:author="User" w:date="2024-09-01T20:43:00Z">
        <w:r w:rsidDel="00DD6A61">
          <w:rPr>
            <w:rFonts w:hint="eastAsia"/>
          </w:rPr>
          <w:lastRenderedPageBreak/>
          <w:delText>群众对全域公共服务一体化满意度与需求偏好的</w:delText>
        </w:r>
      </w:del>
      <w:ins w:id="197" w:author="User" w:date="2024-09-01T20:43:00Z">
        <w:r w:rsidR="00DD6A61">
          <w:rPr>
            <w:rFonts w:hint="eastAsia"/>
          </w:rPr>
          <w:t>样本结构及</w:t>
        </w:r>
      </w:ins>
      <w:r>
        <w:rPr>
          <w:rFonts w:hint="eastAsia"/>
        </w:rPr>
        <w:t>描述性统计</w:t>
      </w:r>
      <w:bookmarkEnd w:id="194"/>
      <w:bookmarkEnd w:id="195"/>
    </w:p>
    <w:p w14:paraId="197FD3BE" w14:textId="77777777" w:rsidR="00B72A3B" w:rsidRDefault="007E11EF">
      <w:pPr>
        <w:pStyle w:val="2"/>
        <w:numPr>
          <w:ilvl w:val="1"/>
          <w:numId w:val="0"/>
        </w:numPr>
      </w:pPr>
      <w:bookmarkStart w:id="198" w:name="_Toc1549733711"/>
      <w:bookmarkStart w:id="199" w:name="_Toc1149620880"/>
      <w:r>
        <w:rPr>
          <w:rFonts w:hint="eastAsia"/>
        </w:rPr>
        <w:t>5.1</w:t>
      </w:r>
      <w:r>
        <w:rPr>
          <w:rFonts w:hint="eastAsia"/>
        </w:rPr>
        <w:t>样本构成统计</w:t>
      </w:r>
      <w:bookmarkEnd w:id="198"/>
      <w:bookmarkEnd w:id="199"/>
    </w:p>
    <w:p w14:paraId="57EAD7C5" w14:textId="77777777" w:rsidR="00B72A3B" w:rsidRDefault="007E11EF">
      <w:pPr>
        <w:spacing w:before="156" w:after="156"/>
        <w:ind w:firstLine="482"/>
        <w:rPr>
          <w:rFonts w:ascii="Times New Roman Regular" w:eastAsia="宋体" w:hAnsi="Times New Roman Regular" w:cs="Times New Roman Regular"/>
        </w:rPr>
      </w:pPr>
      <w:r>
        <w:rPr>
          <w:rFonts w:ascii="黑体" w:eastAsia="黑体" w:hAnsi="黑体"/>
          <w:b/>
          <w:szCs w:val="20"/>
        </w:rPr>
        <w:tab/>
      </w:r>
      <w:r>
        <w:rPr>
          <w:rFonts w:ascii="Times New Roman Regular" w:eastAsia="宋体" w:hAnsi="Times New Roman Regular" w:cs="Times New Roman Regular" w:hint="eastAsia"/>
          <w:bCs/>
        </w:rPr>
        <w:t>本次调查在</w:t>
      </w:r>
      <w:r>
        <w:rPr>
          <w:rFonts w:ascii="Times New Roman Regular" w:eastAsia="宋体" w:hAnsi="Times New Roman Regular" w:cs="Times New Roman Regular" w:hint="eastAsia"/>
          <w:bCs/>
        </w:rPr>
        <w:t xml:space="preserve"> </w:t>
      </w:r>
      <w:r>
        <w:rPr>
          <w:rFonts w:ascii="Times New Roman Regular" w:eastAsia="宋体" w:hAnsi="Times New Roman Regular" w:cs="Times New Roman Regular" w:hint="eastAsia"/>
        </w:rPr>
        <w:t xml:space="preserve">2024 </w:t>
      </w:r>
      <w:r>
        <w:rPr>
          <w:rFonts w:ascii="Times New Roman Regular" w:eastAsia="宋体" w:hAnsi="Times New Roman Regular" w:cs="Times New Roman Regular" w:hint="eastAsia"/>
        </w:rPr>
        <w:t>年</w:t>
      </w:r>
      <w:r>
        <w:rPr>
          <w:rFonts w:ascii="Times New Roman Regular" w:eastAsia="宋体" w:hAnsi="Times New Roman Regular" w:cs="Times New Roman Regular" w:hint="eastAsia"/>
        </w:rPr>
        <w:t xml:space="preserve"> 7</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 xml:space="preserve">9 </w:t>
      </w:r>
      <w:r>
        <w:rPr>
          <w:rFonts w:ascii="Times New Roman Regular" w:eastAsia="宋体" w:hAnsi="Times New Roman Regular" w:cs="Times New Roman Regular" w:hint="eastAsia"/>
        </w:rPr>
        <w:t>月开展，问卷采用线上和线下发放。本次问卷共发放问卷</w:t>
      </w:r>
      <w:r>
        <w:rPr>
          <w:rFonts w:ascii="Times New Roman Regular" w:eastAsia="宋体" w:hAnsi="Times New Roman Regular" w:cs="Times New Roman Regular" w:hint="eastAsia"/>
        </w:rPr>
        <w:t>600</w:t>
      </w:r>
      <w:r>
        <w:rPr>
          <w:rFonts w:ascii="Times New Roman Regular" w:eastAsia="宋体" w:hAnsi="Times New Roman Regular" w:cs="Times New Roman Regular" w:hint="eastAsia"/>
        </w:rPr>
        <w:t>份，回收问卷</w:t>
      </w:r>
      <w:r>
        <w:rPr>
          <w:rFonts w:ascii="Times New Roman Regular" w:eastAsia="宋体" w:hAnsi="Times New Roman Regular" w:cs="Times New Roman Regular" w:hint="eastAsia"/>
        </w:rPr>
        <w:t>580</w:t>
      </w:r>
      <w:r>
        <w:rPr>
          <w:rFonts w:ascii="Times New Roman Regular" w:eastAsia="宋体" w:hAnsi="Times New Roman Regular" w:cs="Times New Roman Regular" w:hint="eastAsia"/>
        </w:rPr>
        <w:t>份，其中有效问卷</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份。有效率回收率为</w:t>
      </w:r>
      <w:r>
        <w:rPr>
          <w:rFonts w:ascii="Times New Roman Regular" w:eastAsia="宋体" w:hAnsi="Times New Roman Regular" w:cs="Times New Roman Regular" w:hint="eastAsia"/>
        </w:rPr>
        <w:t>94.17%</w:t>
      </w:r>
      <w:r>
        <w:rPr>
          <w:rFonts w:ascii="Times New Roman Regular" w:eastAsia="宋体" w:hAnsi="Times New Roman Regular" w:cs="Times New Roman Regular" w:hint="eastAsia"/>
        </w:rPr>
        <w:t>。</w:t>
      </w:r>
    </w:p>
    <w:p w14:paraId="67647FCC" w14:textId="77777777" w:rsidR="00B72A3B" w:rsidRDefault="007E11EF">
      <w:pPr>
        <w:pStyle w:val="a3"/>
        <w:spacing w:before="156" w:after="156"/>
        <w:ind w:firstLine="400"/>
      </w:pPr>
      <w:r>
        <w:t>表</w:t>
      </w:r>
      <w:r>
        <w:t xml:space="preserve"> </w:t>
      </w:r>
      <w:fldSimple w:instr=" STYLEREF 1 \s ">
        <w:r>
          <w:t>5</w:t>
        </w:r>
      </w:fldSimple>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Start w:id="200" w:name="_Toc967039610"/>
      <w:r>
        <w:rPr>
          <w:rFonts w:hint="eastAsia"/>
        </w:rPr>
        <w:t>问卷发放概况表</w:t>
      </w:r>
      <w:bookmarkEnd w:id="200"/>
    </w:p>
    <w:tbl>
      <w:tblPr>
        <w:tblStyle w:val="ab"/>
        <w:tblW w:w="0" w:type="auto"/>
        <w:tblLook w:val="04A0" w:firstRow="1" w:lastRow="0" w:firstColumn="1" w:lastColumn="0" w:noHBand="0" w:noVBand="1"/>
      </w:tblPr>
      <w:tblGrid>
        <w:gridCol w:w="1649"/>
        <w:gridCol w:w="1649"/>
        <w:gridCol w:w="1679"/>
        <w:gridCol w:w="1649"/>
        <w:gridCol w:w="1680"/>
      </w:tblGrid>
      <w:tr w:rsidR="00B72A3B" w14:paraId="7DF58785" w14:textId="77777777">
        <w:tc>
          <w:tcPr>
            <w:tcW w:w="1704" w:type="dxa"/>
            <w:tcBorders>
              <w:top w:val="single" w:sz="12" w:space="0" w:color="000000"/>
              <w:left w:val="nil"/>
              <w:bottom w:val="single" w:sz="4" w:space="0" w:color="000000"/>
              <w:right w:val="nil"/>
              <w:tl2br w:val="nil"/>
            </w:tcBorders>
            <w:shd w:val="clear" w:color="auto" w:fill="FFFFFF"/>
          </w:tcPr>
          <w:p w14:paraId="1587B025"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实发问卷</w:t>
            </w:r>
          </w:p>
        </w:tc>
        <w:tc>
          <w:tcPr>
            <w:tcW w:w="1704" w:type="dxa"/>
            <w:tcBorders>
              <w:top w:val="single" w:sz="12" w:space="0" w:color="000000"/>
              <w:left w:val="nil"/>
              <w:bottom w:val="single" w:sz="4" w:space="0" w:color="000000"/>
              <w:right w:val="nil"/>
            </w:tcBorders>
            <w:shd w:val="clear" w:color="auto" w:fill="FFFFFF"/>
          </w:tcPr>
          <w:p w14:paraId="117D38A9"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回收问卷</w:t>
            </w:r>
          </w:p>
        </w:tc>
        <w:tc>
          <w:tcPr>
            <w:tcW w:w="1704" w:type="dxa"/>
            <w:tcBorders>
              <w:top w:val="single" w:sz="12" w:space="0" w:color="000000"/>
              <w:left w:val="nil"/>
              <w:bottom w:val="single" w:sz="4" w:space="0" w:color="000000"/>
              <w:right w:val="nil"/>
            </w:tcBorders>
            <w:shd w:val="clear" w:color="auto" w:fill="FFFFFF"/>
          </w:tcPr>
          <w:p w14:paraId="0BF36E3C"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回收率</w:t>
            </w:r>
          </w:p>
        </w:tc>
        <w:tc>
          <w:tcPr>
            <w:tcW w:w="1705" w:type="dxa"/>
            <w:tcBorders>
              <w:top w:val="single" w:sz="12" w:space="0" w:color="000000"/>
              <w:left w:val="nil"/>
              <w:bottom w:val="single" w:sz="4" w:space="0" w:color="000000"/>
              <w:right w:val="nil"/>
            </w:tcBorders>
            <w:shd w:val="clear" w:color="auto" w:fill="FFFFFF"/>
          </w:tcPr>
          <w:p w14:paraId="14D8A82D"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有效问卷</w:t>
            </w:r>
          </w:p>
        </w:tc>
        <w:tc>
          <w:tcPr>
            <w:tcW w:w="1705" w:type="dxa"/>
            <w:tcBorders>
              <w:top w:val="single" w:sz="12" w:space="0" w:color="000000"/>
              <w:left w:val="nil"/>
              <w:bottom w:val="single" w:sz="4" w:space="0" w:color="000000"/>
              <w:right w:val="nil"/>
            </w:tcBorders>
            <w:shd w:val="clear" w:color="auto" w:fill="FFFFFF"/>
          </w:tcPr>
          <w:p w14:paraId="56B8788C"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有效率</w:t>
            </w:r>
          </w:p>
        </w:tc>
      </w:tr>
      <w:tr w:rsidR="00B72A3B" w14:paraId="1D1FCD06" w14:textId="77777777">
        <w:tc>
          <w:tcPr>
            <w:tcW w:w="1704" w:type="dxa"/>
            <w:tcBorders>
              <w:top w:val="single" w:sz="4" w:space="0" w:color="000000"/>
              <w:left w:val="nil"/>
              <w:bottom w:val="single" w:sz="12" w:space="0" w:color="000000"/>
              <w:right w:val="nil"/>
            </w:tcBorders>
            <w:shd w:val="clear" w:color="auto" w:fill="FFFFFF"/>
          </w:tcPr>
          <w:p w14:paraId="4F5CF266"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600</w:t>
            </w:r>
          </w:p>
        </w:tc>
        <w:tc>
          <w:tcPr>
            <w:tcW w:w="1704" w:type="dxa"/>
            <w:tcBorders>
              <w:top w:val="single" w:sz="4" w:space="0" w:color="000000"/>
              <w:left w:val="nil"/>
              <w:bottom w:val="single" w:sz="12" w:space="0" w:color="000000"/>
              <w:right w:val="nil"/>
            </w:tcBorders>
            <w:shd w:val="clear" w:color="auto" w:fill="FFFFFF"/>
          </w:tcPr>
          <w:p w14:paraId="3BCC2146"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580</w:t>
            </w:r>
          </w:p>
        </w:tc>
        <w:tc>
          <w:tcPr>
            <w:tcW w:w="1704" w:type="dxa"/>
            <w:tcBorders>
              <w:top w:val="single" w:sz="4" w:space="0" w:color="000000"/>
              <w:left w:val="nil"/>
              <w:bottom w:val="single" w:sz="12" w:space="0" w:color="000000"/>
              <w:right w:val="nil"/>
            </w:tcBorders>
            <w:shd w:val="clear" w:color="auto" w:fill="FFFFFF"/>
          </w:tcPr>
          <w:p w14:paraId="21255BB0"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96.67%</w:t>
            </w:r>
          </w:p>
        </w:tc>
        <w:tc>
          <w:tcPr>
            <w:tcW w:w="1705" w:type="dxa"/>
            <w:tcBorders>
              <w:top w:val="single" w:sz="4" w:space="0" w:color="000000"/>
              <w:left w:val="nil"/>
              <w:bottom w:val="single" w:sz="12" w:space="0" w:color="000000"/>
              <w:right w:val="nil"/>
            </w:tcBorders>
            <w:shd w:val="clear" w:color="auto" w:fill="FFFFFF"/>
          </w:tcPr>
          <w:p w14:paraId="313B3FF0"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565</w:t>
            </w:r>
          </w:p>
        </w:tc>
        <w:tc>
          <w:tcPr>
            <w:tcW w:w="1705" w:type="dxa"/>
            <w:tcBorders>
              <w:top w:val="single" w:sz="4" w:space="0" w:color="000000"/>
              <w:left w:val="nil"/>
              <w:bottom w:val="single" w:sz="12" w:space="0" w:color="000000"/>
              <w:right w:val="nil"/>
            </w:tcBorders>
            <w:shd w:val="clear" w:color="auto" w:fill="FFFFFF"/>
          </w:tcPr>
          <w:p w14:paraId="49109B3A" w14:textId="77777777" w:rsidR="00B72A3B" w:rsidRDefault="007E11EF">
            <w:pPr>
              <w:spacing w:before="156" w:after="156"/>
              <w:ind w:firstLine="480"/>
              <w:jc w:val="center"/>
              <w:rPr>
                <w:rFonts w:ascii="宋体" w:eastAsia="宋体" w:hAnsi="宋体"/>
                <w:color w:val="000000"/>
                <w:szCs w:val="28"/>
              </w:rPr>
            </w:pPr>
            <w:r>
              <w:rPr>
                <w:rFonts w:ascii="宋体" w:eastAsia="宋体" w:hAnsi="宋体" w:hint="eastAsia"/>
                <w:color w:val="000000"/>
                <w:szCs w:val="28"/>
              </w:rPr>
              <w:t>94.17%</w:t>
            </w:r>
          </w:p>
        </w:tc>
      </w:tr>
    </w:tbl>
    <w:p w14:paraId="6809278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由于本文研究全域公共服务一体化，此调查在对问卷进行有效回收后展开。如下表所示，本次调查的样本人口构成基本合理，各项基本信息的分布比较均匀，避免了样本的单一化。</w:t>
      </w:r>
    </w:p>
    <w:p w14:paraId="423F849F" w14:textId="77777777" w:rsidR="00B72A3B" w:rsidRDefault="007E11EF">
      <w:pPr>
        <w:pStyle w:val="a3"/>
        <w:spacing w:before="156" w:after="156"/>
        <w:ind w:firstLine="400"/>
      </w:pPr>
      <w:r>
        <w:t>表</w:t>
      </w:r>
      <w:r>
        <w:t xml:space="preserve"> </w:t>
      </w:r>
      <w:fldSimple w:instr=" STYLEREF 1 \s ">
        <w:r>
          <w:t>5</w:t>
        </w:r>
      </w:fldSimple>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Start w:id="201" w:name="_Toc743523493"/>
      <w:r>
        <w:rPr>
          <w:rFonts w:hint="eastAsia"/>
        </w:rPr>
        <w:t>调查者基本信息统计情况</w:t>
      </w:r>
      <w:bookmarkEnd w:id="201"/>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3872"/>
        <w:gridCol w:w="521"/>
        <w:gridCol w:w="2016"/>
      </w:tblGrid>
      <w:tr w:rsidR="00B72A3B" w14:paraId="15188570" w14:textId="77777777">
        <w:tc>
          <w:tcPr>
            <w:tcW w:w="1985" w:type="dxa"/>
            <w:tcBorders>
              <w:top w:val="single" w:sz="12" w:space="0" w:color="auto"/>
              <w:bottom w:val="single" w:sz="8" w:space="0" w:color="auto"/>
            </w:tcBorders>
          </w:tcPr>
          <w:p w14:paraId="19CFA247" w14:textId="77777777" w:rsidR="00B72A3B" w:rsidRDefault="00B72A3B">
            <w:pPr>
              <w:spacing w:before="156" w:after="156"/>
              <w:ind w:firstLine="480"/>
              <w:jc w:val="center"/>
              <w:rPr>
                <w:rFonts w:ascii="宋体" w:eastAsia="宋体" w:hAnsi="宋体"/>
                <w:szCs w:val="28"/>
              </w:rPr>
            </w:pPr>
          </w:p>
        </w:tc>
        <w:tc>
          <w:tcPr>
            <w:tcW w:w="4111" w:type="dxa"/>
            <w:tcBorders>
              <w:top w:val="single" w:sz="12" w:space="0" w:color="auto"/>
              <w:bottom w:val="single" w:sz="8" w:space="0" w:color="auto"/>
            </w:tcBorders>
          </w:tcPr>
          <w:p w14:paraId="4D914174" w14:textId="77777777" w:rsidR="00B72A3B" w:rsidRDefault="007E11EF">
            <w:pPr>
              <w:spacing w:before="156" w:after="156"/>
              <w:ind w:firstLine="482"/>
              <w:jc w:val="center"/>
              <w:rPr>
                <w:rFonts w:ascii="宋体" w:eastAsia="宋体" w:hAnsi="宋体"/>
                <w:b/>
                <w:bCs/>
                <w:szCs w:val="28"/>
              </w:rPr>
            </w:pPr>
            <w:r>
              <w:rPr>
                <w:rFonts w:ascii="宋体" w:eastAsia="宋体" w:hAnsi="宋体" w:hint="eastAsia"/>
                <w:b/>
                <w:bCs/>
                <w:szCs w:val="28"/>
              </w:rPr>
              <w:t>调查者信息</w:t>
            </w:r>
          </w:p>
        </w:tc>
        <w:tc>
          <w:tcPr>
            <w:tcW w:w="2200" w:type="dxa"/>
            <w:gridSpan w:val="2"/>
            <w:tcBorders>
              <w:top w:val="single" w:sz="12" w:space="0" w:color="auto"/>
              <w:bottom w:val="single" w:sz="8" w:space="0" w:color="auto"/>
            </w:tcBorders>
          </w:tcPr>
          <w:p w14:paraId="5888D9CD" w14:textId="77777777" w:rsidR="00B72A3B" w:rsidRDefault="007E11EF">
            <w:pPr>
              <w:spacing w:before="156" w:after="156"/>
              <w:ind w:firstLine="482"/>
              <w:jc w:val="center"/>
              <w:rPr>
                <w:rFonts w:ascii="宋体" w:eastAsia="宋体" w:hAnsi="宋体"/>
                <w:b/>
                <w:bCs/>
                <w:szCs w:val="28"/>
              </w:rPr>
            </w:pPr>
            <w:r>
              <w:rPr>
                <w:rFonts w:ascii="宋体" w:eastAsia="宋体" w:hAnsi="宋体" w:hint="eastAsia"/>
                <w:b/>
                <w:bCs/>
                <w:szCs w:val="28"/>
              </w:rPr>
              <w:t>占比（%）</w:t>
            </w:r>
          </w:p>
        </w:tc>
      </w:tr>
      <w:tr w:rsidR="00B72A3B" w14:paraId="25640959" w14:textId="77777777">
        <w:tc>
          <w:tcPr>
            <w:tcW w:w="1985" w:type="dxa"/>
            <w:vMerge w:val="restart"/>
            <w:tcBorders>
              <w:top w:val="single" w:sz="8" w:space="0" w:color="auto"/>
            </w:tcBorders>
            <w:vAlign w:val="center"/>
          </w:tcPr>
          <w:p w14:paraId="68C3C5BE"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性别</w:t>
            </w:r>
          </w:p>
        </w:tc>
        <w:tc>
          <w:tcPr>
            <w:tcW w:w="4678" w:type="dxa"/>
            <w:gridSpan w:val="2"/>
            <w:tcBorders>
              <w:top w:val="single" w:sz="8" w:space="0" w:color="auto"/>
            </w:tcBorders>
          </w:tcPr>
          <w:p w14:paraId="398602B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男</w:t>
            </w:r>
          </w:p>
        </w:tc>
        <w:tc>
          <w:tcPr>
            <w:tcW w:w="1633" w:type="dxa"/>
            <w:tcBorders>
              <w:top w:val="single" w:sz="8" w:space="0" w:color="auto"/>
            </w:tcBorders>
          </w:tcPr>
          <w:p w14:paraId="6523B1A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37.88%</w:t>
            </w:r>
          </w:p>
        </w:tc>
      </w:tr>
      <w:tr w:rsidR="00B72A3B" w14:paraId="26401877" w14:textId="77777777">
        <w:tc>
          <w:tcPr>
            <w:tcW w:w="1985" w:type="dxa"/>
            <w:vMerge/>
          </w:tcPr>
          <w:p w14:paraId="09C76A76" w14:textId="77777777" w:rsidR="00B72A3B" w:rsidRDefault="00B72A3B">
            <w:pPr>
              <w:spacing w:before="156" w:after="156"/>
              <w:ind w:firstLine="480"/>
              <w:jc w:val="center"/>
              <w:rPr>
                <w:rFonts w:ascii="宋体" w:eastAsia="宋体" w:hAnsi="宋体"/>
                <w:szCs w:val="28"/>
              </w:rPr>
            </w:pPr>
          </w:p>
        </w:tc>
        <w:tc>
          <w:tcPr>
            <w:tcW w:w="4678" w:type="dxa"/>
            <w:gridSpan w:val="2"/>
          </w:tcPr>
          <w:p w14:paraId="424BDD26"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女</w:t>
            </w:r>
          </w:p>
        </w:tc>
        <w:tc>
          <w:tcPr>
            <w:tcW w:w="1633" w:type="dxa"/>
          </w:tcPr>
          <w:p w14:paraId="736FE20E"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62.12%</w:t>
            </w:r>
          </w:p>
        </w:tc>
      </w:tr>
      <w:tr w:rsidR="00B72A3B" w14:paraId="6C001636" w14:textId="77777777">
        <w:tc>
          <w:tcPr>
            <w:tcW w:w="1985" w:type="dxa"/>
            <w:vMerge w:val="restart"/>
            <w:vAlign w:val="center"/>
          </w:tcPr>
          <w:p w14:paraId="03F75DE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年龄</w:t>
            </w:r>
          </w:p>
        </w:tc>
        <w:tc>
          <w:tcPr>
            <w:tcW w:w="4678" w:type="dxa"/>
            <w:gridSpan w:val="2"/>
          </w:tcPr>
          <w:p w14:paraId="43DB3EFD"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18岁以下</w:t>
            </w:r>
          </w:p>
        </w:tc>
        <w:tc>
          <w:tcPr>
            <w:tcW w:w="1633" w:type="dxa"/>
          </w:tcPr>
          <w:p w14:paraId="4D0C4D58"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0.18%</w:t>
            </w:r>
          </w:p>
        </w:tc>
      </w:tr>
      <w:tr w:rsidR="00B72A3B" w14:paraId="19D83128" w14:textId="77777777">
        <w:tc>
          <w:tcPr>
            <w:tcW w:w="1985" w:type="dxa"/>
            <w:vMerge/>
          </w:tcPr>
          <w:p w14:paraId="5A610F60" w14:textId="77777777" w:rsidR="00B72A3B" w:rsidRDefault="00B72A3B">
            <w:pPr>
              <w:spacing w:before="156" w:after="156"/>
              <w:ind w:firstLine="480"/>
              <w:jc w:val="center"/>
              <w:rPr>
                <w:rFonts w:ascii="宋体" w:eastAsia="宋体" w:hAnsi="宋体"/>
                <w:szCs w:val="28"/>
              </w:rPr>
            </w:pPr>
          </w:p>
        </w:tc>
        <w:tc>
          <w:tcPr>
            <w:tcW w:w="4678" w:type="dxa"/>
            <w:gridSpan w:val="2"/>
          </w:tcPr>
          <w:p w14:paraId="5897B628" w14:textId="77777777" w:rsidR="00B72A3B" w:rsidRDefault="007E11EF">
            <w:pPr>
              <w:spacing w:before="156" w:after="156"/>
              <w:ind w:firstLine="480"/>
              <w:jc w:val="center"/>
              <w:rPr>
                <w:rFonts w:ascii="宋体" w:eastAsia="宋体" w:hAnsi="宋体"/>
                <w:szCs w:val="28"/>
              </w:rPr>
            </w:pPr>
            <w:r>
              <w:rPr>
                <w:rFonts w:ascii="宋体" w:eastAsia="宋体" w:hAnsi="宋体" w:hint="eastAsia"/>
              </w:rPr>
              <w:t>18岁～30岁</w:t>
            </w:r>
          </w:p>
        </w:tc>
        <w:tc>
          <w:tcPr>
            <w:tcW w:w="1633" w:type="dxa"/>
          </w:tcPr>
          <w:p w14:paraId="4F340608"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25.31%</w:t>
            </w:r>
          </w:p>
        </w:tc>
      </w:tr>
      <w:tr w:rsidR="00B72A3B" w14:paraId="08736E67" w14:textId="77777777">
        <w:tc>
          <w:tcPr>
            <w:tcW w:w="1985" w:type="dxa"/>
            <w:vMerge/>
          </w:tcPr>
          <w:p w14:paraId="15E2939D" w14:textId="77777777" w:rsidR="00B72A3B" w:rsidRDefault="00B72A3B">
            <w:pPr>
              <w:spacing w:before="156" w:after="156"/>
              <w:ind w:firstLine="480"/>
              <w:jc w:val="center"/>
              <w:rPr>
                <w:rFonts w:ascii="宋体" w:eastAsia="宋体" w:hAnsi="宋体"/>
                <w:szCs w:val="28"/>
              </w:rPr>
            </w:pPr>
          </w:p>
        </w:tc>
        <w:tc>
          <w:tcPr>
            <w:tcW w:w="4678" w:type="dxa"/>
            <w:gridSpan w:val="2"/>
          </w:tcPr>
          <w:p w14:paraId="3045BDD6" w14:textId="77777777" w:rsidR="00B72A3B" w:rsidRDefault="007E11EF">
            <w:pPr>
              <w:spacing w:before="156" w:after="156"/>
              <w:ind w:firstLine="480"/>
              <w:jc w:val="center"/>
              <w:rPr>
                <w:rFonts w:ascii="宋体" w:eastAsia="宋体" w:hAnsi="宋体"/>
                <w:szCs w:val="28"/>
              </w:rPr>
            </w:pPr>
            <w:r>
              <w:rPr>
                <w:rFonts w:ascii="宋体" w:eastAsia="宋体" w:hAnsi="宋体" w:hint="eastAsia"/>
              </w:rPr>
              <w:t>31岁～40岁</w:t>
            </w:r>
          </w:p>
        </w:tc>
        <w:tc>
          <w:tcPr>
            <w:tcW w:w="1633" w:type="dxa"/>
          </w:tcPr>
          <w:p w14:paraId="7E907F5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36.28%</w:t>
            </w:r>
          </w:p>
        </w:tc>
      </w:tr>
      <w:tr w:rsidR="00B72A3B" w14:paraId="02D948A1" w14:textId="77777777">
        <w:tc>
          <w:tcPr>
            <w:tcW w:w="1985" w:type="dxa"/>
            <w:vMerge/>
          </w:tcPr>
          <w:p w14:paraId="4F5F27E1" w14:textId="77777777" w:rsidR="00B72A3B" w:rsidRDefault="00B72A3B">
            <w:pPr>
              <w:spacing w:before="156" w:after="156"/>
              <w:ind w:firstLine="480"/>
              <w:jc w:val="center"/>
              <w:rPr>
                <w:rFonts w:ascii="宋体" w:eastAsia="宋体" w:hAnsi="宋体"/>
                <w:szCs w:val="28"/>
              </w:rPr>
            </w:pPr>
          </w:p>
        </w:tc>
        <w:tc>
          <w:tcPr>
            <w:tcW w:w="4678" w:type="dxa"/>
            <w:gridSpan w:val="2"/>
          </w:tcPr>
          <w:p w14:paraId="1089C100" w14:textId="77777777" w:rsidR="00B72A3B" w:rsidRDefault="007E11EF">
            <w:pPr>
              <w:spacing w:before="156" w:after="156"/>
              <w:ind w:firstLine="480"/>
              <w:jc w:val="center"/>
              <w:rPr>
                <w:rFonts w:ascii="宋体" w:eastAsia="宋体" w:hAnsi="宋体"/>
                <w:szCs w:val="28"/>
              </w:rPr>
            </w:pPr>
            <w:r>
              <w:rPr>
                <w:rFonts w:ascii="宋体" w:eastAsia="宋体" w:hAnsi="宋体" w:hint="eastAsia"/>
              </w:rPr>
              <w:t>41岁～50岁</w:t>
            </w:r>
          </w:p>
        </w:tc>
        <w:tc>
          <w:tcPr>
            <w:tcW w:w="1633" w:type="dxa"/>
          </w:tcPr>
          <w:p w14:paraId="0FBDE3C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22.83%</w:t>
            </w:r>
          </w:p>
        </w:tc>
      </w:tr>
      <w:tr w:rsidR="00B72A3B" w14:paraId="7C9D741B" w14:textId="77777777">
        <w:tc>
          <w:tcPr>
            <w:tcW w:w="1985" w:type="dxa"/>
            <w:vMerge/>
          </w:tcPr>
          <w:p w14:paraId="64C40674" w14:textId="77777777" w:rsidR="00B72A3B" w:rsidRDefault="00B72A3B">
            <w:pPr>
              <w:spacing w:before="156" w:after="156"/>
              <w:ind w:firstLine="480"/>
              <w:jc w:val="center"/>
              <w:rPr>
                <w:rFonts w:ascii="宋体" w:eastAsia="宋体" w:hAnsi="宋体"/>
                <w:szCs w:val="28"/>
              </w:rPr>
            </w:pPr>
          </w:p>
        </w:tc>
        <w:tc>
          <w:tcPr>
            <w:tcW w:w="4678" w:type="dxa"/>
            <w:gridSpan w:val="2"/>
          </w:tcPr>
          <w:p w14:paraId="4F38724C" w14:textId="77777777" w:rsidR="00B72A3B" w:rsidRDefault="007E11EF">
            <w:pPr>
              <w:spacing w:before="156" w:after="156"/>
              <w:ind w:firstLine="480"/>
              <w:jc w:val="center"/>
              <w:rPr>
                <w:rFonts w:ascii="宋体" w:eastAsia="宋体" w:hAnsi="宋体"/>
                <w:szCs w:val="28"/>
              </w:rPr>
            </w:pPr>
            <w:r>
              <w:rPr>
                <w:rFonts w:ascii="宋体" w:eastAsia="宋体" w:hAnsi="宋体" w:hint="eastAsia"/>
              </w:rPr>
              <w:t>51岁～60岁</w:t>
            </w:r>
          </w:p>
        </w:tc>
        <w:tc>
          <w:tcPr>
            <w:tcW w:w="1633" w:type="dxa"/>
          </w:tcPr>
          <w:p w14:paraId="4385BC81"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10.08%</w:t>
            </w:r>
          </w:p>
        </w:tc>
      </w:tr>
      <w:tr w:rsidR="00B72A3B" w14:paraId="5F06B2F6" w14:textId="77777777">
        <w:tc>
          <w:tcPr>
            <w:tcW w:w="1985" w:type="dxa"/>
            <w:vMerge/>
          </w:tcPr>
          <w:p w14:paraId="3F7C2872" w14:textId="77777777" w:rsidR="00B72A3B" w:rsidRDefault="00B72A3B">
            <w:pPr>
              <w:spacing w:before="156" w:after="156"/>
              <w:ind w:firstLine="480"/>
              <w:jc w:val="center"/>
              <w:rPr>
                <w:rFonts w:ascii="宋体" w:eastAsia="宋体" w:hAnsi="宋体"/>
                <w:szCs w:val="28"/>
              </w:rPr>
            </w:pPr>
          </w:p>
        </w:tc>
        <w:tc>
          <w:tcPr>
            <w:tcW w:w="4678" w:type="dxa"/>
            <w:gridSpan w:val="2"/>
          </w:tcPr>
          <w:p w14:paraId="192861FA" w14:textId="77777777" w:rsidR="00B72A3B" w:rsidRDefault="007E11EF">
            <w:pPr>
              <w:spacing w:before="156" w:after="156"/>
              <w:ind w:firstLine="480"/>
              <w:jc w:val="center"/>
              <w:rPr>
                <w:rFonts w:ascii="宋体" w:eastAsia="宋体" w:hAnsi="宋体"/>
              </w:rPr>
            </w:pPr>
            <w:r>
              <w:rPr>
                <w:rFonts w:ascii="宋体" w:eastAsia="宋体" w:hAnsi="宋体" w:hint="eastAsia"/>
              </w:rPr>
              <w:t>60岁以上</w:t>
            </w:r>
          </w:p>
        </w:tc>
        <w:tc>
          <w:tcPr>
            <w:tcW w:w="1633" w:type="dxa"/>
          </w:tcPr>
          <w:p w14:paraId="3D436F04"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5.31%</w:t>
            </w:r>
          </w:p>
        </w:tc>
      </w:tr>
      <w:tr w:rsidR="00B72A3B" w14:paraId="376B51BA" w14:textId="77777777">
        <w:tc>
          <w:tcPr>
            <w:tcW w:w="1985" w:type="dxa"/>
            <w:vMerge w:val="restart"/>
            <w:vAlign w:val="center"/>
          </w:tcPr>
          <w:p w14:paraId="1F0C5E49"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月收入</w:t>
            </w:r>
          </w:p>
        </w:tc>
        <w:tc>
          <w:tcPr>
            <w:tcW w:w="4678" w:type="dxa"/>
            <w:gridSpan w:val="2"/>
          </w:tcPr>
          <w:p w14:paraId="3889E4F8" w14:textId="77777777" w:rsidR="00B72A3B" w:rsidRDefault="007E11EF">
            <w:pPr>
              <w:spacing w:before="156" w:after="156"/>
              <w:ind w:firstLine="480"/>
              <w:jc w:val="center"/>
              <w:rPr>
                <w:rFonts w:ascii="宋体" w:eastAsia="宋体" w:hAnsi="宋体"/>
              </w:rPr>
            </w:pPr>
            <w:r>
              <w:rPr>
                <w:rFonts w:ascii="宋体" w:eastAsia="宋体" w:hAnsi="宋体" w:hint="eastAsia"/>
              </w:rPr>
              <w:t>1000元以下</w:t>
            </w:r>
          </w:p>
        </w:tc>
        <w:tc>
          <w:tcPr>
            <w:tcW w:w="1633" w:type="dxa"/>
          </w:tcPr>
          <w:p w14:paraId="1D21DEC1" w14:textId="77777777" w:rsidR="00B72A3B" w:rsidRDefault="007E11EF">
            <w:pPr>
              <w:spacing w:before="156" w:after="156"/>
              <w:ind w:firstLine="480"/>
              <w:jc w:val="center"/>
              <w:rPr>
                <w:rFonts w:ascii="宋体" w:eastAsia="宋体" w:hAnsi="宋体"/>
              </w:rPr>
            </w:pPr>
            <w:r>
              <w:rPr>
                <w:rFonts w:ascii="宋体" w:eastAsia="宋体" w:hAnsi="宋体" w:hint="eastAsia"/>
              </w:rPr>
              <w:t>2.12%</w:t>
            </w:r>
          </w:p>
        </w:tc>
      </w:tr>
      <w:tr w:rsidR="00B72A3B" w14:paraId="601029C0" w14:textId="77777777">
        <w:tc>
          <w:tcPr>
            <w:tcW w:w="1985" w:type="dxa"/>
            <w:vMerge/>
          </w:tcPr>
          <w:p w14:paraId="2B2B2E94" w14:textId="77777777" w:rsidR="00B72A3B" w:rsidRDefault="00B72A3B">
            <w:pPr>
              <w:spacing w:before="156" w:after="156"/>
              <w:ind w:firstLine="480"/>
              <w:jc w:val="center"/>
              <w:rPr>
                <w:rFonts w:ascii="宋体" w:eastAsia="宋体" w:hAnsi="宋体"/>
                <w:szCs w:val="28"/>
              </w:rPr>
            </w:pPr>
          </w:p>
        </w:tc>
        <w:tc>
          <w:tcPr>
            <w:tcW w:w="4678" w:type="dxa"/>
            <w:gridSpan w:val="2"/>
          </w:tcPr>
          <w:p w14:paraId="32A6ADB9" w14:textId="77777777" w:rsidR="00B72A3B" w:rsidRDefault="007E11EF">
            <w:pPr>
              <w:spacing w:before="156" w:after="156"/>
              <w:ind w:firstLine="480"/>
              <w:jc w:val="center"/>
              <w:rPr>
                <w:rFonts w:ascii="宋体" w:eastAsia="宋体" w:hAnsi="宋体"/>
              </w:rPr>
            </w:pPr>
            <w:r>
              <w:rPr>
                <w:rFonts w:ascii="宋体" w:eastAsia="宋体" w:hAnsi="宋体" w:hint="eastAsia"/>
              </w:rPr>
              <w:t>1000-2000元</w:t>
            </w:r>
          </w:p>
        </w:tc>
        <w:tc>
          <w:tcPr>
            <w:tcW w:w="1633" w:type="dxa"/>
          </w:tcPr>
          <w:p w14:paraId="3F635066" w14:textId="77777777" w:rsidR="00B72A3B" w:rsidRDefault="007E11EF">
            <w:pPr>
              <w:spacing w:before="156" w:after="156"/>
              <w:ind w:firstLine="480"/>
              <w:jc w:val="center"/>
              <w:rPr>
                <w:rFonts w:ascii="宋体" w:eastAsia="宋体" w:hAnsi="宋体"/>
              </w:rPr>
            </w:pPr>
            <w:r>
              <w:rPr>
                <w:rFonts w:ascii="宋体" w:eastAsia="宋体" w:hAnsi="宋体" w:hint="eastAsia"/>
              </w:rPr>
              <w:t>4.60%</w:t>
            </w:r>
          </w:p>
        </w:tc>
      </w:tr>
      <w:tr w:rsidR="00B72A3B" w14:paraId="30815BA3" w14:textId="77777777">
        <w:tc>
          <w:tcPr>
            <w:tcW w:w="1985" w:type="dxa"/>
            <w:vMerge/>
          </w:tcPr>
          <w:p w14:paraId="671E9CA4" w14:textId="77777777" w:rsidR="00B72A3B" w:rsidRDefault="00B72A3B">
            <w:pPr>
              <w:spacing w:before="156" w:after="156"/>
              <w:ind w:firstLine="480"/>
              <w:jc w:val="center"/>
              <w:rPr>
                <w:rFonts w:ascii="宋体" w:eastAsia="宋体" w:hAnsi="宋体"/>
                <w:szCs w:val="28"/>
              </w:rPr>
            </w:pPr>
          </w:p>
        </w:tc>
        <w:tc>
          <w:tcPr>
            <w:tcW w:w="4678" w:type="dxa"/>
            <w:gridSpan w:val="2"/>
          </w:tcPr>
          <w:p w14:paraId="1C6C1D04" w14:textId="77777777" w:rsidR="00B72A3B" w:rsidRDefault="007E11EF">
            <w:pPr>
              <w:spacing w:before="156" w:after="156"/>
              <w:ind w:firstLine="480"/>
              <w:jc w:val="center"/>
              <w:rPr>
                <w:rFonts w:ascii="宋体" w:eastAsia="宋体" w:hAnsi="宋体"/>
              </w:rPr>
            </w:pPr>
            <w:r>
              <w:rPr>
                <w:rFonts w:ascii="宋体" w:eastAsia="宋体" w:hAnsi="宋体" w:hint="eastAsia"/>
              </w:rPr>
              <w:t>2000-5000元</w:t>
            </w:r>
          </w:p>
        </w:tc>
        <w:tc>
          <w:tcPr>
            <w:tcW w:w="1633" w:type="dxa"/>
          </w:tcPr>
          <w:p w14:paraId="7AA1E955" w14:textId="77777777" w:rsidR="00B72A3B" w:rsidRDefault="007E11EF">
            <w:pPr>
              <w:spacing w:before="156" w:after="156"/>
              <w:ind w:firstLine="480"/>
              <w:jc w:val="center"/>
              <w:rPr>
                <w:rFonts w:ascii="宋体" w:eastAsia="宋体" w:hAnsi="宋体"/>
              </w:rPr>
            </w:pPr>
            <w:r>
              <w:rPr>
                <w:rFonts w:ascii="宋体" w:eastAsia="宋体" w:hAnsi="宋体" w:hint="eastAsia"/>
              </w:rPr>
              <w:t>54.16%</w:t>
            </w:r>
          </w:p>
        </w:tc>
      </w:tr>
      <w:tr w:rsidR="00B72A3B" w14:paraId="56CFCB63" w14:textId="77777777">
        <w:tc>
          <w:tcPr>
            <w:tcW w:w="1985" w:type="dxa"/>
            <w:vMerge/>
          </w:tcPr>
          <w:p w14:paraId="6DA55C7F" w14:textId="77777777" w:rsidR="00B72A3B" w:rsidRDefault="00B72A3B">
            <w:pPr>
              <w:spacing w:before="156" w:after="156"/>
              <w:ind w:firstLine="480"/>
              <w:jc w:val="center"/>
              <w:rPr>
                <w:rFonts w:ascii="宋体" w:eastAsia="宋体" w:hAnsi="宋体"/>
                <w:szCs w:val="28"/>
              </w:rPr>
            </w:pPr>
          </w:p>
        </w:tc>
        <w:tc>
          <w:tcPr>
            <w:tcW w:w="4678" w:type="dxa"/>
            <w:gridSpan w:val="2"/>
          </w:tcPr>
          <w:p w14:paraId="7BDA5DA2" w14:textId="77777777" w:rsidR="00B72A3B" w:rsidRDefault="007E11EF">
            <w:pPr>
              <w:spacing w:before="156" w:after="156"/>
              <w:ind w:firstLine="480"/>
              <w:jc w:val="center"/>
              <w:rPr>
                <w:rFonts w:ascii="宋体" w:eastAsia="宋体" w:hAnsi="宋体"/>
              </w:rPr>
            </w:pPr>
            <w:r>
              <w:rPr>
                <w:rFonts w:ascii="宋体" w:eastAsia="宋体" w:hAnsi="宋体" w:hint="eastAsia"/>
              </w:rPr>
              <w:t>大于5000元</w:t>
            </w:r>
          </w:p>
        </w:tc>
        <w:tc>
          <w:tcPr>
            <w:tcW w:w="1633" w:type="dxa"/>
          </w:tcPr>
          <w:p w14:paraId="03470678" w14:textId="77777777" w:rsidR="00B72A3B" w:rsidRDefault="007E11EF">
            <w:pPr>
              <w:spacing w:before="156" w:after="156"/>
              <w:ind w:firstLine="480"/>
              <w:jc w:val="center"/>
              <w:rPr>
                <w:rFonts w:ascii="宋体" w:eastAsia="宋体" w:hAnsi="宋体"/>
              </w:rPr>
            </w:pPr>
            <w:r>
              <w:rPr>
                <w:rFonts w:ascii="宋体" w:eastAsia="宋体" w:hAnsi="宋体" w:hint="eastAsia"/>
              </w:rPr>
              <w:t>39.12%</w:t>
            </w:r>
          </w:p>
        </w:tc>
      </w:tr>
      <w:tr w:rsidR="00B72A3B" w14:paraId="1F6479BF" w14:textId="77777777">
        <w:tc>
          <w:tcPr>
            <w:tcW w:w="1985" w:type="dxa"/>
            <w:vMerge w:val="restart"/>
            <w:vAlign w:val="center"/>
          </w:tcPr>
          <w:p w14:paraId="7CBA6BBB"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地区分布情况</w:t>
            </w:r>
          </w:p>
        </w:tc>
        <w:tc>
          <w:tcPr>
            <w:tcW w:w="4678" w:type="dxa"/>
            <w:gridSpan w:val="2"/>
          </w:tcPr>
          <w:p w14:paraId="16C3E2D1"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杭州</w:t>
            </w:r>
          </w:p>
        </w:tc>
        <w:tc>
          <w:tcPr>
            <w:tcW w:w="1633" w:type="dxa"/>
          </w:tcPr>
          <w:p w14:paraId="73E12565"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31人(5.49%)</w:t>
            </w:r>
          </w:p>
        </w:tc>
      </w:tr>
      <w:tr w:rsidR="00B72A3B" w14:paraId="1D6AF406" w14:textId="77777777">
        <w:tc>
          <w:tcPr>
            <w:tcW w:w="1985" w:type="dxa"/>
            <w:vMerge/>
          </w:tcPr>
          <w:p w14:paraId="6C9F5725" w14:textId="77777777" w:rsidR="00B72A3B" w:rsidRDefault="00B72A3B">
            <w:pPr>
              <w:spacing w:before="156" w:after="156"/>
              <w:ind w:firstLine="480"/>
              <w:jc w:val="center"/>
              <w:rPr>
                <w:rFonts w:ascii="宋体" w:eastAsia="宋体" w:hAnsi="宋体"/>
                <w:szCs w:val="28"/>
              </w:rPr>
            </w:pPr>
          </w:p>
        </w:tc>
        <w:tc>
          <w:tcPr>
            <w:tcW w:w="4678" w:type="dxa"/>
            <w:gridSpan w:val="2"/>
          </w:tcPr>
          <w:p w14:paraId="37DF209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丽水</w:t>
            </w:r>
          </w:p>
        </w:tc>
        <w:tc>
          <w:tcPr>
            <w:tcW w:w="1633" w:type="dxa"/>
          </w:tcPr>
          <w:p w14:paraId="05F1843E"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20人(3.54%)</w:t>
            </w:r>
          </w:p>
        </w:tc>
      </w:tr>
      <w:tr w:rsidR="00B72A3B" w14:paraId="1EF897AA" w14:textId="77777777">
        <w:tc>
          <w:tcPr>
            <w:tcW w:w="1985" w:type="dxa"/>
            <w:vMerge/>
          </w:tcPr>
          <w:p w14:paraId="2B20582E" w14:textId="77777777" w:rsidR="00B72A3B" w:rsidRDefault="00B72A3B">
            <w:pPr>
              <w:spacing w:before="156" w:after="156"/>
              <w:ind w:firstLine="480"/>
              <w:jc w:val="center"/>
              <w:rPr>
                <w:rFonts w:ascii="宋体" w:eastAsia="宋体" w:hAnsi="宋体"/>
                <w:szCs w:val="28"/>
              </w:rPr>
            </w:pPr>
          </w:p>
        </w:tc>
        <w:tc>
          <w:tcPr>
            <w:tcW w:w="4678" w:type="dxa"/>
            <w:gridSpan w:val="2"/>
          </w:tcPr>
          <w:p w14:paraId="12E3B9ED"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绍兴</w:t>
            </w:r>
          </w:p>
        </w:tc>
        <w:tc>
          <w:tcPr>
            <w:tcW w:w="1633" w:type="dxa"/>
          </w:tcPr>
          <w:p w14:paraId="45606B1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113(20.00%)</w:t>
            </w:r>
          </w:p>
        </w:tc>
      </w:tr>
      <w:tr w:rsidR="00B72A3B" w14:paraId="5E4932F7" w14:textId="77777777">
        <w:tc>
          <w:tcPr>
            <w:tcW w:w="1985" w:type="dxa"/>
            <w:vMerge/>
          </w:tcPr>
          <w:p w14:paraId="41DF0D7B" w14:textId="77777777" w:rsidR="00B72A3B" w:rsidRDefault="00B72A3B">
            <w:pPr>
              <w:spacing w:before="156" w:after="156"/>
              <w:ind w:firstLine="480"/>
              <w:jc w:val="center"/>
              <w:rPr>
                <w:rFonts w:ascii="宋体" w:eastAsia="宋体" w:hAnsi="宋体"/>
                <w:szCs w:val="28"/>
              </w:rPr>
            </w:pPr>
          </w:p>
        </w:tc>
        <w:tc>
          <w:tcPr>
            <w:tcW w:w="4678" w:type="dxa"/>
            <w:gridSpan w:val="2"/>
          </w:tcPr>
          <w:p w14:paraId="2514EE6B"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湖州</w:t>
            </w:r>
          </w:p>
        </w:tc>
        <w:tc>
          <w:tcPr>
            <w:tcW w:w="1633" w:type="dxa"/>
          </w:tcPr>
          <w:p w14:paraId="2F0B4455"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25人(4.42%)</w:t>
            </w:r>
          </w:p>
        </w:tc>
      </w:tr>
      <w:tr w:rsidR="00B72A3B" w14:paraId="550FA6F2" w14:textId="77777777">
        <w:tc>
          <w:tcPr>
            <w:tcW w:w="1985" w:type="dxa"/>
            <w:vMerge/>
          </w:tcPr>
          <w:p w14:paraId="39350F83" w14:textId="77777777" w:rsidR="00B72A3B" w:rsidRDefault="00B72A3B">
            <w:pPr>
              <w:spacing w:before="156" w:after="156"/>
              <w:ind w:firstLine="480"/>
              <w:jc w:val="center"/>
              <w:rPr>
                <w:rFonts w:ascii="宋体" w:eastAsia="宋体" w:hAnsi="宋体"/>
                <w:szCs w:val="28"/>
              </w:rPr>
            </w:pPr>
          </w:p>
        </w:tc>
        <w:tc>
          <w:tcPr>
            <w:tcW w:w="4678" w:type="dxa"/>
            <w:gridSpan w:val="2"/>
          </w:tcPr>
          <w:p w14:paraId="43A0F001"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金华</w:t>
            </w:r>
          </w:p>
        </w:tc>
        <w:tc>
          <w:tcPr>
            <w:tcW w:w="1633" w:type="dxa"/>
          </w:tcPr>
          <w:p w14:paraId="102420E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34人(6.02%)</w:t>
            </w:r>
          </w:p>
        </w:tc>
      </w:tr>
      <w:tr w:rsidR="00B72A3B" w14:paraId="281D744F" w14:textId="77777777">
        <w:tc>
          <w:tcPr>
            <w:tcW w:w="1985" w:type="dxa"/>
            <w:vMerge/>
          </w:tcPr>
          <w:p w14:paraId="54846801" w14:textId="77777777" w:rsidR="00B72A3B" w:rsidRDefault="00B72A3B">
            <w:pPr>
              <w:spacing w:before="156" w:after="156"/>
              <w:ind w:firstLine="480"/>
              <w:jc w:val="center"/>
              <w:rPr>
                <w:rFonts w:ascii="宋体" w:eastAsia="宋体" w:hAnsi="宋体"/>
                <w:szCs w:val="28"/>
              </w:rPr>
            </w:pPr>
          </w:p>
        </w:tc>
        <w:tc>
          <w:tcPr>
            <w:tcW w:w="4678" w:type="dxa"/>
            <w:gridSpan w:val="2"/>
          </w:tcPr>
          <w:p w14:paraId="7696E340"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嘉兴</w:t>
            </w:r>
          </w:p>
        </w:tc>
        <w:tc>
          <w:tcPr>
            <w:tcW w:w="1633" w:type="dxa"/>
          </w:tcPr>
          <w:p w14:paraId="1598F5E1"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88(15.58%)</w:t>
            </w:r>
          </w:p>
        </w:tc>
      </w:tr>
      <w:tr w:rsidR="00B72A3B" w14:paraId="4D1EA474" w14:textId="77777777">
        <w:tc>
          <w:tcPr>
            <w:tcW w:w="1985" w:type="dxa"/>
            <w:vMerge/>
          </w:tcPr>
          <w:p w14:paraId="0D03BDB0" w14:textId="77777777" w:rsidR="00B72A3B" w:rsidRDefault="00B72A3B">
            <w:pPr>
              <w:spacing w:before="156" w:after="156"/>
              <w:ind w:firstLine="480"/>
              <w:jc w:val="center"/>
              <w:rPr>
                <w:rFonts w:ascii="宋体" w:eastAsia="宋体" w:hAnsi="宋体"/>
                <w:szCs w:val="28"/>
              </w:rPr>
            </w:pPr>
          </w:p>
        </w:tc>
        <w:tc>
          <w:tcPr>
            <w:tcW w:w="4678" w:type="dxa"/>
            <w:gridSpan w:val="2"/>
          </w:tcPr>
          <w:p w14:paraId="6390CB3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宁波</w:t>
            </w:r>
          </w:p>
        </w:tc>
        <w:tc>
          <w:tcPr>
            <w:tcW w:w="1633" w:type="dxa"/>
          </w:tcPr>
          <w:p w14:paraId="44D2269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26人(4.60%)</w:t>
            </w:r>
          </w:p>
        </w:tc>
      </w:tr>
      <w:tr w:rsidR="00B72A3B" w14:paraId="0B2A2D2F" w14:textId="77777777">
        <w:tc>
          <w:tcPr>
            <w:tcW w:w="1985" w:type="dxa"/>
            <w:vMerge/>
          </w:tcPr>
          <w:p w14:paraId="2B97C1D2" w14:textId="77777777" w:rsidR="00B72A3B" w:rsidRDefault="00B72A3B">
            <w:pPr>
              <w:spacing w:before="156" w:after="156"/>
              <w:ind w:firstLine="480"/>
              <w:jc w:val="center"/>
              <w:rPr>
                <w:rFonts w:ascii="宋体" w:eastAsia="宋体" w:hAnsi="宋体"/>
                <w:szCs w:val="28"/>
              </w:rPr>
            </w:pPr>
          </w:p>
        </w:tc>
        <w:tc>
          <w:tcPr>
            <w:tcW w:w="4678" w:type="dxa"/>
            <w:gridSpan w:val="2"/>
          </w:tcPr>
          <w:p w14:paraId="77F35A4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衢州</w:t>
            </w:r>
          </w:p>
        </w:tc>
        <w:tc>
          <w:tcPr>
            <w:tcW w:w="1633" w:type="dxa"/>
          </w:tcPr>
          <w:p w14:paraId="4DDBFA9D"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15人(2.65%)</w:t>
            </w:r>
          </w:p>
        </w:tc>
      </w:tr>
      <w:tr w:rsidR="00B72A3B" w14:paraId="0C82E767" w14:textId="77777777">
        <w:tc>
          <w:tcPr>
            <w:tcW w:w="1985" w:type="dxa"/>
            <w:vMerge/>
            <w:tcBorders>
              <w:bottom w:val="single" w:sz="12" w:space="0" w:color="auto"/>
            </w:tcBorders>
          </w:tcPr>
          <w:p w14:paraId="6C1416E0" w14:textId="77777777" w:rsidR="00B72A3B" w:rsidRDefault="00B72A3B">
            <w:pPr>
              <w:spacing w:before="156" w:after="156"/>
              <w:ind w:firstLine="480"/>
              <w:jc w:val="center"/>
              <w:rPr>
                <w:rFonts w:ascii="宋体" w:eastAsia="宋体" w:hAnsi="宋体"/>
                <w:szCs w:val="28"/>
              </w:rPr>
            </w:pPr>
          </w:p>
        </w:tc>
        <w:tc>
          <w:tcPr>
            <w:tcW w:w="4678" w:type="dxa"/>
            <w:gridSpan w:val="2"/>
            <w:tcBorders>
              <w:bottom w:val="single" w:sz="12" w:space="0" w:color="auto"/>
            </w:tcBorders>
          </w:tcPr>
          <w:p w14:paraId="59BE6F0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温州</w:t>
            </w:r>
          </w:p>
        </w:tc>
        <w:tc>
          <w:tcPr>
            <w:tcW w:w="1633" w:type="dxa"/>
            <w:tcBorders>
              <w:bottom w:val="single" w:sz="12" w:space="0" w:color="auto"/>
            </w:tcBorders>
          </w:tcPr>
          <w:p w14:paraId="79B76AA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39人(6.90%)</w:t>
            </w:r>
          </w:p>
        </w:tc>
      </w:tr>
    </w:tbl>
    <w:p w14:paraId="14F41B62" w14:textId="77777777" w:rsidR="00B72A3B" w:rsidRDefault="007E11EF">
      <w:pPr>
        <w:pStyle w:val="3"/>
        <w:numPr>
          <w:ilvl w:val="2"/>
          <w:numId w:val="0"/>
        </w:numPr>
      </w:pPr>
      <w:bookmarkStart w:id="202" w:name="_Toc1692809961"/>
      <w:bookmarkStart w:id="203" w:name="_Toc767758101"/>
      <w:r>
        <w:rPr>
          <w:rFonts w:hint="eastAsia"/>
        </w:rPr>
        <w:t xml:space="preserve">5.1.1 </w:t>
      </w:r>
      <w:r>
        <w:rPr>
          <w:rFonts w:hint="eastAsia"/>
        </w:rPr>
        <w:t>调查者基本情况分析</w:t>
      </w:r>
      <w:bookmarkEnd w:id="202"/>
      <w:bookmarkEnd w:id="203"/>
    </w:p>
    <w:p w14:paraId="73CB4495" w14:textId="77777777" w:rsidR="00B72A3B" w:rsidRDefault="007E11EF">
      <w:pPr>
        <w:spacing w:before="156" w:after="156"/>
        <w:ind w:firstLineChars="0" w:firstLine="0"/>
        <w:rPr>
          <w:rFonts w:ascii="Times New Roman Regular" w:eastAsia="宋体" w:hAnsi="Times New Roman Regular" w:cs="Times New Roman Regular"/>
          <w:bCs/>
        </w:rPr>
      </w:pP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bCs/>
        </w:rPr>
        <w:t>1</w:t>
      </w:r>
      <w:r>
        <w:rPr>
          <w:rFonts w:ascii="Times New Roman Regular" w:eastAsia="宋体" w:hAnsi="Times New Roman Regular" w:cs="Times New Roman Regular" w:hint="eastAsia"/>
          <w:bCs/>
        </w:rPr>
        <w:t>）性别分布情况</w:t>
      </w:r>
    </w:p>
    <w:p w14:paraId="5812FAF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根据调查数据，调查总人数为</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人，其中男性</w:t>
      </w:r>
      <w:r>
        <w:rPr>
          <w:rFonts w:ascii="Times New Roman Regular" w:eastAsia="宋体" w:hAnsi="Times New Roman Regular" w:cs="Times New Roman Regular" w:hint="eastAsia"/>
        </w:rPr>
        <w:t>214</w:t>
      </w:r>
      <w:r>
        <w:rPr>
          <w:rFonts w:ascii="Times New Roman Regular" w:eastAsia="宋体" w:hAnsi="Times New Roman Regular" w:cs="Times New Roman Regular" w:hint="eastAsia"/>
        </w:rPr>
        <w:t>名，占比</w:t>
      </w:r>
      <w:r>
        <w:rPr>
          <w:rFonts w:ascii="Times New Roman Regular" w:eastAsia="宋体" w:hAnsi="Times New Roman Regular" w:cs="Times New Roman Regular" w:hint="eastAsia"/>
        </w:rPr>
        <w:t>37.88%</w:t>
      </w:r>
      <w:r>
        <w:rPr>
          <w:rFonts w:ascii="Times New Roman Regular" w:eastAsia="宋体" w:hAnsi="Times New Roman Regular" w:cs="Times New Roman Regular" w:hint="eastAsia"/>
        </w:rPr>
        <w:t>，女性</w:t>
      </w:r>
      <w:r>
        <w:rPr>
          <w:rFonts w:ascii="Times New Roman Regular" w:eastAsia="宋体" w:hAnsi="Times New Roman Regular" w:cs="Times New Roman Regular" w:hint="eastAsia"/>
        </w:rPr>
        <w:t>351</w:t>
      </w:r>
      <w:r>
        <w:rPr>
          <w:rFonts w:ascii="Times New Roman Regular" w:eastAsia="宋体" w:hAnsi="Times New Roman Regular" w:cs="Times New Roman Regular" w:hint="eastAsia"/>
        </w:rPr>
        <w:t>名，占比</w:t>
      </w:r>
      <w:r>
        <w:rPr>
          <w:rFonts w:ascii="Times New Roman Regular" w:eastAsia="宋体" w:hAnsi="Times New Roman Regular" w:cs="Times New Roman Regular" w:hint="eastAsia"/>
        </w:rPr>
        <w:t>62.12%</w:t>
      </w:r>
      <w:r>
        <w:rPr>
          <w:rFonts w:ascii="Times New Roman Regular" w:eastAsia="宋体" w:hAnsi="Times New Roman Regular" w:cs="Times New Roman Regular" w:hint="eastAsia"/>
        </w:rPr>
        <w:t>。虽然男性和女性的比例有所不同，但数据仍然提供了很大的参考价值，避免了因性别比例差异过大而引发的误差。</w:t>
      </w:r>
    </w:p>
    <w:p w14:paraId="6B33CDA5" w14:textId="77777777" w:rsidR="00B72A3B" w:rsidRDefault="007E11EF">
      <w:pPr>
        <w:spacing w:before="156" w:after="156"/>
        <w:ind w:firstLineChars="0" w:firstLine="0"/>
        <w:rPr>
          <w:rFonts w:ascii="Times New Roman Regular" w:eastAsia="宋体" w:hAnsi="Times New Roman Regular" w:cs="Times New Roman Regular"/>
          <w:bCs/>
        </w:rPr>
      </w:pP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bCs/>
        </w:rPr>
        <w:t>2</w:t>
      </w:r>
      <w:r>
        <w:rPr>
          <w:rFonts w:ascii="Times New Roman Regular" w:eastAsia="宋体" w:hAnsi="Times New Roman Regular" w:cs="Times New Roman Regular" w:hint="eastAsia"/>
          <w:bCs/>
        </w:rPr>
        <w:t>）年龄分布情况</w:t>
      </w:r>
    </w:p>
    <w:p w14:paraId="3D6517F2" w14:textId="77777777" w:rsidR="00B72A3B" w:rsidRDefault="007E11EF">
      <w:pPr>
        <w:spacing w:before="156" w:after="156"/>
        <w:ind w:firstLineChars="0" w:firstLine="0"/>
        <w:rPr>
          <w:rFonts w:ascii="黑体" w:eastAsia="黑体" w:hAnsi="黑体"/>
          <w:szCs w:val="28"/>
        </w:rPr>
      </w:pPr>
      <w:r>
        <w:rPr>
          <w:rFonts w:ascii="宋体" w:eastAsia="宋体" w:hAnsi="宋体" w:hint="eastAsia"/>
          <w:noProof/>
        </w:rPr>
        <w:drawing>
          <wp:anchor distT="0" distB="0" distL="114300" distR="114300" simplePos="0" relativeHeight="251668480" behindDoc="1" locked="0" layoutInCell="1" allowOverlap="1" wp14:anchorId="0BF3B210" wp14:editId="1F02B9A0">
            <wp:simplePos x="0" y="0"/>
            <wp:positionH relativeFrom="margin">
              <wp:posOffset>450850</wp:posOffset>
            </wp:positionH>
            <wp:positionV relativeFrom="paragraph">
              <wp:posOffset>43815</wp:posOffset>
            </wp:positionV>
            <wp:extent cx="4324350" cy="2599055"/>
            <wp:effectExtent l="0" t="0" r="6350" b="4445"/>
            <wp:wrapTight wrapText="bothSides">
              <wp:wrapPolygon edited="0">
                <wp:start x="0" y="0"/>
                <wp:lineTo x="0" y="21531"/>
                <wp:lineTo x="21568" y="21531"/>
                <wp:lineTo x="21568" y="0"/>
                <wp:lineTo x="0" y="0"/>
              </wp:wrapPolygon>
            </wp:wrapTight>
            <wp:docPr id="16228314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1478"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324350" cy="2599055"/>
                    </a:xfrm>
                    <a:prstGeom prst="rect">
                      <a:avLst/>
                    </a:prstGeom>
                    <a:noFill/>
                  </pic:spPr>
                </pic:pic>
              </a:graphicData>
            </a:graphic>
          </wp:anchor>
        </w:drawing>
      </w:r>
    </w:p>
    <w:p w14:paraId="6A54730E" w14:textId="77777777" w:rsidR="00B72A3B" w:rsidRDefault="00B72A3B">
      <w:pPr>
        <w:spacing w:before="156" w:after="156"/>
        <w:ind w:firstLine="480"/>
        <w:rPr>
          <w:rFonts w:ascii="宋体" w:eastAsia="宋体" w:hAnsi="宋体"/>
        </w:rPr>
      </w:pPr>
    </w:p>
    <w:p w14:paraId="44CEDF9D" w14:textId="77777777" w:rsidR="00B72A3B" w:rsidRDefault="00B72A3B">
      <w:pPr>
        <w:spacing w:before="156" w:after="156"/>
        <w:ind w:firstLine="480"/>
        <w:rPr>
          <w:rFonts w:ascii="宋体" w:eastAsia="宋体" w:hAnsi="宋体"/>
        </w:rPr>
      </w:pPr>
    </w:p>
    <w:p w14:paraId="4F6569B8" w14:textId="77777777" w:rsidR="00B72A3B" w:rsidRDefault="00B72A3B">
      <w:pPr>
        <w:spacing w:before="156" w:after="156"/>
        <w:ind w:firstLine="480"/>
        <w:rPr>
          <w:rFonts w:ascii="宋体" w:eastAsia="宋体" w:hAnsi="宋体"/>
        </w:rPr>
      </w:pPr>
    </w:p>
    <w:p w14:paraId="00958FF7" w14:textId="77777777" w:rsidR="00B72A3B" w:rsidRDefault="00B72A3B">
      <w:pPr>
        <w:spacing w:before="156" w:after="156"/>
        <w:ind w:firstLine="480"/>
        <w:rPr>
          <w:rFonts w:ascii="宋体" w:eastAsia="宋体" w:hAnsi="宋体"/>
        </w:rPr>
      </w:pPr>
    </w:p>
    <w:p w14:paraId="04C09B39" w14:textId="77777777" w:rsidR="00B72A3B" w:rsidRDefault="00B72A3B">
      <w:pPr>
        <w:spacing w:before="156" w:after="156"/>
        <w:ind w:firstLine="480"/>
        <w:rPr>
          <w:rFonts w:ascii="宋体" w:eastAsia="宋体" w:hAnsi="宋体"/>
        </w:rPr>
      </w:pPr>
    </w:p>
    <w:p w14:paraId="6C0F9ECA" w14:textId="77777777" w:rsidR="00B72A3B" w:rsidRDefault="00B72A3B">
      <w:pPr>
        <w:spacing w:before="156" w:after="156"/>
        <w:ind w:firstLine="480"/>
        <w:rPr>
          <w:rFonts w:ascii="宋体" w:eastAsia="宋体" w:hAnsi="宋体"/>
        </w:rPr>
      </w:pPr>
    </w:p>
    <w:p w14:paraId="2E4BA2DA" w14:textId="77777777" w:rsidR="00B72A3B" w:rsidRDefault="007E11EF">
      <w:pPr>
        <w:pStyle w:val="a3"/>
        <w:spacing w:before="156" w:after="156"/>
        <w:ind w:firstLine="400"/>
      </w:pP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204" w:name="_Toc1110413367"/>
      <w:r>
        <w:rPr>
          <w:rFonts w:hint="eastAsia"/>
        </w:rPr>
        <w:t>年龄分布情况</w:t>
      </w:r>
      <w:bookmarkEnd w:id="204"/>
    </w:p>
    <w:p w14:paraId="26B35C5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noProof/>
        </w:rPr>
        <mc:AlternateContent>
          <mc:Choice Requires="wps">
            <w:drawing>
              <wp:anchor distT="0" distB="0" distL="114300" distR="114300" simplePos="0" relativeHeight="251669504" behindDoc="1" locked="0" layoutInCell="1" allowOverlap="1" wp14:anchorId="4697F03D" wp14:editId="4DE82814">
                <wp:simplePos x="0" y="0"/>
                <wp:positionH relativeFrom="column">
                  <wp:posOffset>-1275715</wp:posOffset>
                </wp:positionH>
                <wp:positionV relativeFrom="paragraph">
                  <wp:posOffset>-153035</wp:posOffset>
                </wp:positionV>
                <wp:extent cx="132715" cy="410845"/>
                <wp:effectExtent l="0" t="0" r="19685" b="20955"/>
                <wp:wrapTight wrapText="bothSides">
                  <wp:wrapPolygon edited="0">
                    <wp:start x="0" y="0"/>
                    <wp:lineTo x="0" y="20031"/>
                    <wp:lineTo x="17363" y="20031"/>
                    <wp:lineTo x="17363" y="0"/>
                    <wp:lineTo x="0" y="0"/>
                  </wp:wrapPolygon>
                </wp:wrapTight>
                <wp:docPr id="2072654200" name="文本框 1"/>
                <wp:cNvGraphicFramePr/>
                <a:graphic xmlns:a="http://schemas.openxmlformats.org/drawingml/2006/main">
                  <a:graphicData uri="http://schemas.microsoft.com/office/word/2010/wordprocessingShape">
                    <wps:wsp>
                      <wps:cNvSpPr txBox="1"/>
                      <wps:spPr>
                        <a:xfrm>
                          <a:off x="0" y="0"/>
                          <a:ext cx="132715" cy="410845"/>
                        </a:xfrm>
                        <a:prstGeom prst="rect">
                          <a:avLst/>
                        </a:prstGeom>
                        <a:solidFill>
                          <a:prstClr val="white"/>
                        </a:solidFill>
                        <a:ln>
                          <a:noFill/>
                        </a:ln>
                      </wps:spPr>
                      <wps:txbx>
                        <w:txbxContent>
                          <w:p w14:paraId="1D92CE9A" w14:textId="77777777" w:rsidR="00B72A3B" w:rsidRDefault="00B72A3B">
                            <w:pPr>
                              <w:pStyle w:val="a3"/>
                              <w:spacing w:before="156" w:after="156"/>
                              <w:ind w:left="2520" w:firstLine="480"/>
                              <w:rPr>
                                <w:rFonts w:ascii="宋体" w:eastAsia="宋体" w:hAnsi="宋体"/>
                                <w:sz w:val="24"/>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xmlns:w16du="http://schemas.microsoft.com/office/word/2023/wordml/word16du" xmlns:oel="http://schemas.microsoft.com/office/2019/extlst">
            <w:pict>
              <v:shape w14:anchorId="4697F03D" id="文本框 1" o:spid="_x0000_s1065" type="#_x0000_t202" style="position:absolute;left:0;text-align:left;margin-left:-100.45pt;margin-top:-12.05pt;width:10.45pt;height:32.3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" stroked="f">
                <v:textbox inset="0,0,0,0">
                  <w:txbxContent>
                    <w:p w14:paraId="1D92CE9A" w14:textId="77777777" w:rsidR="00B72A3B" w:rsidRDefault="00B72A3B">
                      <w:pPr>
                        <w:pStyle w:val="a3"/>
                        <w:spacing w:before="156" w:after="156"/>
                        <w:ind w:left="2520" w:firstLine="480"/>
                        <w:rPr>
                          <w:rFonts w:ascii="宋体" w:eastAsia="宋体" w:hAnsi="宋体" w:hint="eastAsia"/>
                          <w:sz w:val="24"/>
                        </w:rPr>
                      </w:pPr>
                    </w:p>
                  </w:txbxContent>
                </v:textbox>
                <w10:wrap type="tight"/>
              </v:shape>
            </w:pict>
          </mc:Fallback>
        </mc:AlternateContent>
      </w:r>
      <w:r>
        <w:rPr>
          <w:rFonts w:ascii="Times New Roman Regular" w:eastAsia="宋体" w:hAnsi="Times New Roman Regular" w:cs="Times New Roman Regular" w:hint="eastAsia"/>
        </w:rPr>
        <w:t>我们通过在线上线下两种途径调查发放问卷并收集问卷信息，最终得到的年龄分布情况结果如下图所示，</w:t>
      </w:r>
      <w:r>
        <w:rPr>
          <w:rFonts w:ascii="Times New Roman Regular" w:eastAsia="宋体" w:hAnsi="Times New Roman Regular" w:cs="Times New Roman Regular" w:hint="eastAsia"/>
        </w:rPr>
        <w:t>18</w:t>
      </w:r>
      <w:r>
        <w:rPr>
          <w:rFonts w:ascii="Times New Roman Regular" w:eastAsia="宋体" w:hAnsi="Times New Roman Regular" w:cs="Times New Roman Regular" w:hint="eastAsia"/>
        </w:rPr>
        <w:t>岁以下</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0.18%</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18</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30</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143</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25.31%</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31</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40</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205</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36.28%</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41</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50</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129</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22.83%</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51</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60</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57</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10.08%</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60</w:t>
      </w:r>
      <w:r>
        <w:rPr>
          <w:rFonts w:ascii="Times New Roman Regular" w:eastAsia="宋体" w:hAnsi="Times New Roman Regular" w:cs="Times New Roman Regular" w:hint="eastAsia"/>
        </w:rPr>
        <w:t>以上</w:t>
      </w:r>
      <w:r>
        <w:rPr>
          <w:rFonts w:ascii="Times New Roman Regular" w:eastAsia="宋体" w:hAnsi="Times New Roman Regular" w:cs="Times New Roman Regular" w:hint="eastAsia"/>
        </w:rPr>
        <w:t>30</w:t>
      </w:r>
      <w:r>
        <w:rPr>
          <w:rFonts w:ascii="Times New Roman Regular" w:eastAsia="宋体" w:hAnsi="Times New Roman Regular" w:cs="Times New Roman Regular" w:hint="eastAsia"/>
        </w:rPr>
        <w:t>人，占</w:t>
      </w:r>
      <w:r>
        <w:rPr>
          <w:rFonts w:ascii="Times New Roman Regular" w:eastAsia="宋体" w:hAnsi="Times New Roman Regular" w:cs="Times New Roman Regular" w:hint="eastAsia"/>
        </w:rPr>
        <w:t>5.31%</w:t>
      </w:r>
      <w:r>
        <w:rPr>
          <w:rFonts w:ascii="Times New Roman Regular" w:eastAsia="宋体" w:hAnsi="Times New Roman Regular" w:cs="Times New Roman Regular" w:hint="eastAsia"/>
        </w:rPr>
        <w:t>。可见问卷调查群体的年龄段比较广泛，年龄在</w:t>
      </w:r>
      <w:r>
        <w:rPr>
          <w:rFonts w:ascii="Times New Roman Regular" w:eastAsia="宋体" w:hAnsi="Times New Roman Regular" w:cs="Times New Roman Regular" w:hint="eastAsia"/>
        </w:rPr>
        <w:t>31</w:t>
      </w:r>
      <w:r>
        <w:rPr>
          <w:rFonts w:ascii="Times New Roman Regular" w:eastAsia="宋体" w:hAnsi="Times New Roman Regular" w:cs="Times New Roman Regular" w:hint="eastAsia"/>
        </w:rPr>
        <w:t>岁～</w:t>
      </w:r>
      <w:r>
        <w:rPr>
          <w:rFonts w:ascii="Times New Roman Regular" w:eastAsia="宋体" w:hAnsi="Times New Roman Regular" w:cs="Times New Roman Regular" w:hint="eastAsia"/>
        </w:rPr>
        <w:t>40</w:t>
      </w:r>
      <w:r>
        <w:rPr>
          <w:rFonts w:ascii="Times New Roman Regular" w:eastAsia="宋体" w:hAnsi="Times New Roman Regular" w:cs="Times New Roman Regular" w:hint="eastAsia"/>
        </w:rPr>
        <w:t>岁的群体占比最高，而</w:t>
      </w:r>
      <w:r>
        <w:rPr>
          <w:rFonts w:ascii="Times New Roman Regular" w:eastAsia="宋体" w:hAnsi="Times New Roman Regular" w:cs="Times New Roman Regular" w:hint="eastAsia"/>
        </w:rPr>
        <w:t>18</w:t>
      </w:r>
      <w:r>
        <w:rPr>
          <w:rFonts w:ascii="Times New Roman Regular" w:eastAsia="宋体" w:hAnsi="Times New Roman Regular" w:cs="Times New Roman Regular" w:hint="eastAsia"/>
        </w:rPr>
        <w:t>岁以下和</w:t>
      </w:r>
      <w:r>
        <w:rPr>
          <w:rFonts w:ascii="Times New Roman Regular" w:eastAsia="宋体" w:hAnsi="Times New Roman Regular" w:cs="Times New Roman Regular" w:hint="eastAsia"/>
        </w:rPr>
        <w:t>60</w:t>
      </w:r>
      <w:r>
        <w:rPr>
          <w:rFonts w:ascii="Times New Roman Regular" w:eastAsia="宋体" w:hAnsi="Times New Roman Regular" w:cs="Times New Roman Regular" w:hint="eastAsia"/>
        </w:rPr>
        <w:t>岁以</w:t>
      </w:r>
      <w:r>
        <w:rPr>
          <w:rFonts w:ascii="Times New Roman Regular" w:eastAsia="宋体" w:hAnsi="Times New Roman Regular" w:cs="Times New Roman Regular" w:hint="eastAsia"/>
        </w:rPr>
        <w:lastRenderedPageBreak/>
        <w:t>上的群体占比相对较低，这一分布情况表明我们的样本主要集中在中青年年龄段。</w:t>
      </w:r>
    </w:p>
    <w:p w14:paraId="49EA3299" w14:textId="77777777" w:rsidR="00B72A3B" w:rsidRDefault="007E11EF">
      <w:pPr>
        <w:spacing w:before="156" w:after="156"/>
        <w:ind w:firstLineChars="0" w:firstLine="0"/>
        <w:rPr>
          <w:rFonts w:ascii="Times New Roman Regular" w:eastAsia="宋体" w:hAnsi="Times New Roman Regular" w:cs="Times New Roman Regular"/>
          <w:bCs/>
        </w:rPr>
      </w:pP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bCs/>
        </w:rPr>
        <w:t>3</w:t>
      </w:r>
      <w:r>
        <w:rPr>
          <w:rFonts w:ascii="Times New Roman Regular" w:eastAsia="宋体" w:hAnsi="Times New Roman Regular" w:cs="Times New Roman Regular" w:hint="eastAsia"/>
          <w:bCs/>
        </w:rPr>
        <w:t>）月收入分布情况</w:t>
      </w:r>
    </w:p>
    <w:p w14:paraId="38A3EBE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大多数受访者的月收入集中在</w:t>
      </w:r>
      <w:r>
        <w:rPr>
          <w:rFonts w:ascii="Times New Roman Regular" w:eastAsia="宋体" w:hAnsi="Times New Roman Regular" w:cs="Times New Roman Regular" w:hint="eastAsia"/>
        </w:rPr>
        <w:t>2000</w:t>
      </w:r>
      <w:r>
        <w:rPr>
          <w:rFonts w:ascii="Times New Roman Regular" w:eastAsia="宋体" w:hAnsi="Times New Roman Regular" w:cs="Times New Roman Regular" w:hint="eastAsia"/>
        </w:rPr>
        <w:t>至</w:t>
      </w:r>
      <w:r>
        <w:rPr>
          <w:rFonts w:ascii="Times New Roman Regular" w:eastAsia="宋体" w:hAnsi="Times New Roman Regular" w:cs="Times New Roman Regular" w:hint="eastAsia"/>
        </w:rPr>
        <w:t>5000</w:t>
      </w:r>
      <w:r>
        <w:rPr>
          <w:rFonts w:ascii="Times New Roman Regular" w:eastAsia="宋体" w:hAnsi="Times New Roman Regular" w:cs="Times New Roman Regular" w:hint="eastAsia"/>
        </w:rPr>
        <w:t>元区间，占比超过半数（</w:t>
      </w:r>
      <w:r>
        <w:rPr>
          <w:rFonts w:ascii="Times New Roman Regular" w:eastAsia="宋体" w:hAnsi="Times New Roman Regular" w:cs="Times New Roman Regular" w:hint="eastAsia"/>
        </w:rPr>
        <w:t>54.16%</w:t>
      </w:r>
      <w:r>
        <w:rPr>
          <w:rFonts w:ascii="Times New Roman Regular" w:eastAsia="宋体" w:hAnsi="Times New Roman Regular" w:cs="Times New Roman Regular" w:hint="eastAsia"/>
        </w:rPr>
        <w:t>），表明这是一个普遍的收入范围。较高收入群体（超过</w:t>
      </w:r>
      <w:r>
        <w:rPr>
          <w:rFonts w:ascii="Times New Roman Regular" w:eastAsia="宋体" w:hAnsi="Times New Roman Regular" w:cs="Times New Roman Regular" w:hint="eastAsia"/>
        </w:rPr>
        <w:t>5000</w:t>
      </w:r>
      <w:r>
        <w:rPr>
          <w:rFonts w:ascii="Times New Roman Regular" w:eastAsia="宋体" w:hAnsi="Times New Roman Regular" w:cs="Times New Roman Regular" w:hint="eastAsia"/>
        </w:rPr>
        <w:t>元）占比接近四成（</w:t>
      </w:r>
      <w:r>
        <w:rPr>
          <w:rFonts w:ascii="Times New Roman Regular" w:eastAsia="宋体" w:hAnsi="Times New Roman Regular" w:cs="Times New Roman Regular" w:hint="eastAsia"/>
        </w:rPr>
        <w:t>39.12%</w:t>
      </w:r>
      <w:r>
        <w:rPr>
          <w:rFonts w:ascii="Times New Roman Regular" w:eastAsia="宋体" w:hAnsi="Times New Roman Regular" w:cs="Times New Roman Regular" w:hint="eastAsia"/>
        </w:rPr>
        <w:t>），而中等收入（</w:t>
      </w:r>
      <w:r>
        <w:rPr>
          <w:rFonts w:ascii="Times New Roman Regular" w:eastAsia="宋体" w:hAnsi="Times New Roman Regular" w:cs="Times New Roman Regular" w:hint="eastAsia"/>
        </w:rPr>
        <w:t>1000</w:t>
      </w:r>
      <w:r>
        <w:rPr>
          <w:rFonts w:ascii="Times New Roman Regular" w:eastAsia="宋体" w:hAnsi="Times New Roman Regular" w:cs="Times New Roman Regular" w:hint="eastAsia"/>
        </w:rPr>
        <w:t>至</w:t>
      </w:r>
      <w:r>
        <w:rPr>
          <w:rFonts w:ascii="Times New Roman Regular" w:eastAsia="宋体" w:hAnsi="Times New Roman Regular" w:cs="Times New Roman Regular" w:hint="eastAsia"/>
        </w:rPr>
        <w:t>2000</w:t>
      </w:r>
      <w:r>
        <w:rPr>
          <w:rFonts w:ascii="Times New Roman Regular" w:eastAsia="宋体" w:hAnsi="Times New Roman Regular" w:cs="Times New Roman Regular" w:hint="eastAsia"/>
        </w:rPr>
        <w:t>元）和低收入（低于</w:t>
      </w:r>
      <w:r>
        <w:rPr>
          <w:rFonts w:ascii="Times New Roman Regular" w:eastAsia="宋体" w:hAnsi="Times New Roman Regular" w:cs="Times New Roman Regular" w:hint="eastAsia"/>
        </w:rPr>
        <w:t>1000</w:t>
      </w:r>
      <w:r>
        <w:rPr>
          <w:rFonts w:ascii="Times New Roman Regular" w:eastAsia="宋体" w:hAnsi="Times New Roman Regular" w:cs="Times New Roman Regular" w:hint="eastAsia"/>
        </w:rPr>
        <w:t>元）的受访者分别仅占</w:t>
      </w:r>
      <w:r>
        <w:rPr>
          <w:rFonts w:ascii="Times New Roman Regular" w:eastAsia="宋体" w:hAnsi="Times New Roman Regular" w:cs="Times New Roman Regular" w:hint="eastAsia"/>
        </w:rPr>
        <w:t>4.60%</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2.12%</w:t>
      </w:r>
      <w:r>
        <w:rPr>
          <w:rFonts w:ascii="Times New Roman Regular" w:eastAsia="宋体" w:hAnsi="Times New Roman Regular" w:cs="Times New Roman Regular" w:hint="eastAsia"/>
        </w:rPr>
        <w:t>。说明问卷覆盖范围较广，大多数受访者的收入集中在</w:t>
      </w:r>
      <w:r>
        <w:rPr>
          <w:rFonts w:ascii="Times New Roman Regular" w:eastAsia="宋体" w:hAnsi="Times New Roman Regular" w:cs="Times New Roman Regular" w:hint="eastAsia"/>
        </w:rPr>
        <w:t>2000</w:t>
      </w:r>
      <w:r>
        <w:rPr>
          <w:rFonts w:ascii="Times New Roman Regular" w:eastAsia="宋体" w:hAnsi="Times New Roman Regular" w:cs="Times New Roman Regular" w:hint="eastAsia"/>
        </w:rPr>
        <w:t>至</w:t>
      </w:r>
      <w:r>
        <w:rPr>
          <w:rFonts w:ascii="Times New Roman Regular" w:eastAsia="宋体" w:hAnsi="Times New Roman Regular" w:cs="Times New Roman Regular" w:hint="eastAsia"/>
        </w:rPr>
        <w:t>5000</w:t>
      </w:r>
      <w:r>
        <w:rPr>
          <w:rFonts w:ascii="Times New Roman Regular" w:eastAsia="宋体" w:hAnsi="Times New Roman Regular" w:cs="Times New Roman Regular" w:hint="eastAsia"/>
        </w:rPr>
        <w:t>元区间，说明这一收入水平是受访者的普遍经济水平，调查对象多为中等收入的普通群众。月收入分布如下图所示：</w:t>
      </w:r>
    </w:p>
    <w:p w14:paraId="039CD77B" w14:textId="77777777" w:rsidR="00B72A3B" w:rsidRDefault="007E11EF">
      <w:pPr>
        <w:spacing w:before="156" w:after="156"/>
        <w:ind w:firstLine="480"/>
        <w:jc w:val="center"/>
      </w:pPr>
      <w:r>
        <w:rPr>
          <w:noProof/>
        </w:rPr>
        <w:drawing>
          <wp:inline distT="0" distB="0" distL="114300" distR="114300" wp14:anchorId="5E5671E3" wp14:editId="355BFD83">
            <wp:extent cx="3818255" cy="2058670"/>
            <wp:effectExtent l="4445" t="4445" r="12700" b="6985"/>
            <wp:docPr id="185309469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3033AC3" w14:textId="77777777" w:rsidR="00B72A3B" w:rsidRDefault="007E11EF">
      <w:pPr>
        <w:pStyle w:val="a3"/>
        <w:spacing w:before="156" w:after="156"/>
        <w:ind w:firstLine="400"/>
      </w:pP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205" w:name="_Toc471986637"/>
      <w:r>
        <w:rPr>
          <w:rFonts w:hint="eastAsia"/>
        </w:rPr>
        <w:t>收入分布柱状图</w:t>
      </w:r>
      <w:bookmarkEnd w:id="205"/>
    </w:p>
    <w:p w14:paraId="1DF223B5" w14:textId="77777777" w:rsidR="00B72A3B" w:rsidRDefault="007E11EF">
      <w:pPr>
        <w:spacing w:before="156" w:after="156"/>
        <w:ind w:firstLineChars="0" w:firstLine="0"/>
        <w:rPr>
          <w:rFonts w:ascii="Times New Roman Regular" w:eastAsia="宋体" w:hAnsi="Times New Roman Regular" w:cs="Times New Roman Regular"/>
          <w:bCs/>
        </w:rPr>
      </w:pP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bCs/>
        </w:rPr>
        <w:t>4</w:t>
      </w:r>
      <w:r>
        <w:rPr>
          <w:rFonts w:ascii="Times New Roman Regular" w:eastAsia="宋体" w:hAnsi="Times New Roman Regular" w:cs="Times New Roman Regular" w:hint="eastAsia"/>
          <w:bCs/>
        </w:rPr>
        <w:t>）地区分布情况</w:t>
      </w:r>
    </w:p>
    <w:p w14:paraId="6D509A9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根据问卷数据，总共获取了</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份样本，其中杭州</w:t>
      </w:r>
      <w:r>
        <w:rPr>
          <w:rFonts w:ascii="Times New Roman Regular" w:eastAsia="宋体" w:hAnsi="Times New Roman Regular" w:cs="Times New Roman Regular" w:hint="eastAsia"/>
        </w:rPr>
        <w:t>31</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5.49%</w:t>
      </w:r>
      <w:r>
        <w:rPr>
          <w:rFonts w:ascii="Times New Roman Regular" w:eastAsia="宋体" w:hAnsi="Times New Roman Regular" w:cs="Times New Roman Regular" w:hint="eastAsia"/>
        </w:rPr>
        <w:t>）、丽水</w:t>
      </w:r>
      <w:r>
        <w:rPr>
          <w:rFonts w:ascii="Times New Roman Regular" w:eastAsia="宋体" w:hAnsi="Times New Roman Regular" w:cs="Times New Roman Regular" w:hint="eastAsia"/>
        </w:rPr>
        <w:t>20</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3.54%</w:t>
      </w:r>
      <w:r>
        <w:rPr>
          <w:rFonts w:ascii="Times New Roman Regular" w:eastAsia="宋体" w:hAnsi="Times New Roman Regular" w:cs="Times New Roman Regular" w:hint="eastAsia"/>
        </w:rPr>
        <w:t>）、绍兴</w:t>
      </w:r>
      <w:r>
        <w:rPr>
          <w:rFonts w:ascii="Times New Roman Regular" w:eastAsia="宋体" w:hAnsi="Times New Roman Regular" w:cs="Times New Roman Regular" w:hint="eastAsia"/>
        </w:rPr>
        <w:t>113</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20.00%</w:t>
      </w:r>
      <w:r>
        <w:rPr>
          <w:rFonts w:ascii="Times New Roman Regular" w:eastAsia="宋体" w:hAnsi="Times New Roman Regular" w:cs="Times New Roman Regular" w:hint="eastAsia"/>
        </w:rPr>
        <w:t>）、湖州</w:t>
      </w:r>
      <w:r>
        <w:rPr>
          <w:rFonts w:ascii="Times New Roman Regular" w:eastAsia="宋体" w:hAnsi="Times New Roman Regular" w:cs="Times New Roman Regular" w:hint="eastAsia"/>
        </w:rPr>
        <w:t>25</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4.42%</w:t>
      </w:r>
      <w:r>
        <w:rPr>
          <w:rFonts w:ascii="Times New Roman Regular" w:eastAsia="宋体" w:hAnsi="Times New Roman Regular" w:cs="Times New Roman Regular" w:hint="eastAsia"/>
        </w:rPr>
        <w:t>）、金华</w:t>
      </w:r>
      <w:r>
        <w:rPr>
          <w:rFonts w:ascii="Times New Roman Regular" w:eastAsia="宋体" w:hAnsi="Times New Roman Regular" w:cs="Times New Roman Regular" w:hint="eastAsia"/>
        </w:rPr>
        <w:t>34</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6.02%</w:t>
      </w:r>
      <w:r>
        <w:rPr>
          <w:rFonts w:ascii="Times New Roman Regular" w:eastAsia="宋体" w:hAnsi="Times New Roman Regular" w:cs="Times New Roman Regular" w:hint="eastAsia"/>
        </w:rPr>
        <w:t>）、嘉兴</w:t>
      </w:r>
      <w:r>
        <w:rPr>
          <w:rFonts w:ascii="Times New Roman Regular" w:eastAsia="宋体" w:hAnsi="Times New Roman Regular" w:cs="Times New Roman Regular" w:hint="eastAsia"/>
        </w:rPr>
        <w:t>88</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15.58%</w:t>
      </w:r>
      <w:r>
        <w:rPr>
          <w:rFonts w:ascii="Times New Roman Regular" w:eastAsia="宋体" w:hAnsi="Times New Roman Regular" w:cs="Times New Roman Regular" w:hint="eastAsia"/>
        </w:rPr>
        <w:t>）、宁波</w:t>
      </w:r>
      <w:r>
        <w:rPr>
          <w:rFonts w:ascii="Times New Roman Regular" w:eastAsia="宋体" w:hAnsi="Times New Roman Regular" w:cs="Times New Roman Regular" w:hint="eastAsia"/>
        </w:rPr>
        <w:t>26</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4.60%</w:t>
      </w:r>
      <w:r>
        <w:rPr>
          <w:rFonts w:ascii="Times New Roman Regular" w:eastAsia="宋体" w:hAnsi="Times New Roman Regular" w:cs="Times New Roman Regular" w:hint="eastAsia"/>
        </w:rPr>
        <w:t>）、衢州</w:t>
      </w:r>
      <w:r>
        <w:rPr>
          <w:rFonts w:ascii="Times New Roman Regular" w:eastAsia="宋体" w:hAnsi="Times New Roman Regular" w:cs="Times New Roman Regular" w:hint="eastAsia"/>
        </w:rPr>
        <w:t>15</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2.65%</w:t>
      </w:r>
      <w:r>
        <w:rPr>
          <w:rFonts w:ascii="Times New Roman Regular" w:eastAsia="宋体" w:hAnsi="Times New Roman Regular" w:cs="Times New Roman Regular" w:hint="eastAsia"/>
        </w:rPr>
        <w:t>）、温州</w:t>
      </w:r>
      <w:r>
        <w:rPr>
          <w:rFonts w:ascii="Times New Roman Regular" w:eastAsia="宋体" w:hAnsi="Times New Roman Regular" w:cs="Times New Roman Regular" w:hint="eastAsia"/>
        </w:rPr>
        <w:t>39</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6.90%</w:t>
      </w:r>
      <w:r>
        <w:rPr>
          <w:rFonts w:ascii="Times New Roman Regular" w:eastAsia="宋体" w:hAnsi="Times New Roman Regular" w:cs="Times New Roman Regular" w:hint="eastAsia"/>
        </w:rPr>
        <w:t>），以及“其他”地区</w:t>
      </w:r>
      <w:r>
        <w:rPr>
          <w:rFonts w:ascii="Times New Roman Regular" w:eastAsia="宋体" w:hAnsi="Times New Roman Regular" w:cs="Times New Roman Regular" w:hint="eastAsia"/>
        </w:rPr>
        <w:t>174</w:t>
      </w:r>
      <w:r>
        <w:rPr>
          <w:rFonts w:ascii="Times New Roman Regular" w:eastAsia="宋体" w:hAnsi="Times New Roman Regular" w:cs="Times New Roman Regular" w:hint="eastAsia"/>
        </w:rPr>
        <w:t>人（占比</w:t>
      </w:r>
      <w:r>
        <w:rPr>
          <w:rFonts w:ascii="Times New Roman Regular" w:eastAsia="宋体" w:hAnsi="Times New Roman Regular" w:cs="Times New Roman Regular" w:hint="eastAsia"/>
        </w:rPr>
        <w:t>30.77%</w:t>
      </w:r>
      <w:r>
        <w:rPr>
          <w:rFonts w:ascii="Times New Roman Regular" w:eastAsia="宋体" w:hAnsi="Times New Roman Regular" w:cs="Times New Roman Regular" w:hint="eastAsia"/>
        </w:rPr>
        <w:t>）。从这些数据可以看出，问卷覆盖了广泛的区域，涵盖了多个城市。显示出问卷在各地区的广泛覆盖，样本分布情况证明问卷数据有效，能够为不同地区的情况提供有价值的参考。</w:t>
      </w:r>
    </w:p>
    <w:p w14:paraId="48466EEA" w14:textId="77777777" w:rsidR="00B72A3B" w:rsidRDefault="007E11EF">
      <w:pPr>
        <w:spacing w:before="156" w:after="156"/>
        <w:ind w:firstLine="482"/>
        <w:rPr>
          <w:b/>
        </w:rPr>
      </w:pPr>
      <w:r>
        <w:rPr>
          <w:rFonts w:hint="eastAsia"/>
          <w:b/>
        </w:rPr>
        <w:br w:type="page"/>
      </w:r>
    </w:p>
    <w:p w14:paraId="5119D05D" w14:textId="77777777" w:rsidR="00B72A3B" w:rsidRDefault="007E11EF">
      <w:pPr>
        <w:pStyle w:val="3"/>
        <w:numPr>
          <w:ilvl w:val="2"/>
          <w:numId w:val="0"/>
        </w:numPr>
        <w:spacing w:line="240" w:lineRule="auto"/>
      </w:pPr>
      <w:bookmarkStart w:id="206" w:name="_Toc1628652331"/>
      <w:bookmarkStart w:id="207" w:name="_Toc1193659071"/>
      <w:r>
        <w:rPr>
          <w:rFonts w:hint="eastAsia"/>
        </w:rPr>
        <w:lastRenderedPageBreak/>
        <w:t xml:space="preserve">5.1.2 </w:t>
      </w:r>
      <w:r>
        <w:rPr>
          <w:rFonts w:hint="eastAsia"/>
        </w:rPr>
        <w:t>大众对基础设施的评分</w:t>
      </w:r>
      <w:bookmarkEnd w:id="206"/>
      <w:bookmarkEnd w:id="207"/>
    </w:p>
    <w:p w14:paraId="665B52F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为便于数据可视化，将量表选项转换为得分，得分越高说明基础设施转换规则如下表所示：</w:t>
      </w:r>
    </w:p>
    <w:p w14:paraId="588A4C4E" w14:textId="77777777" w:rsidR="00B72A3B" w:rsidRDefault="007E11EF">
      <w:pPr>
        <w:pStyle w:val="a3"/>
        <w:spacing w:before="156" w:after="156"/>
        <w:ind w:firstLine="400"/>
      </w:pPr>
      <w:r>
        <w:t>表</w:t>
      </w:r>
      <w:r>
        <w:t xml:space="preserve"> </w:t>
      </w:r>
      <w:fldSimple w:instr=" STYLEREF 1 \s ">
        <w:r>
          <w:t>5</w:t>
        </w:r>
      </w:fldSimple>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bookmarkStart w:id="208" w:name="_Toc1506891312"/>
      <w:r>
        <w:rPr>
          <w:rFonts w:hint="eastAsia"/>
        </w:rPr>
        <w:t>量表得分显示表</w:t>
      </w:r>
      <w:bookmarkEnd w:id="208"/>
    </w:p>
    <w:tbl>
      <w:tblPr>
        <w:tblStyle w:val="ab"/>
        <w:tblpPr w:leftFromText="180" w:rightFromText="180" w:vertAnchor="text" w:horzAnchor="page" w:tblpX="2007" w:tblpY="2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0"/>
        <w:gridCol w:w="3880"/>
      </w:tblGrid>
      <w:tr w:rsidR="00B72A3B" w14:paraId="280CFA7C" w14:textId="77777777">
        <w:trPr>
          <w:trHeight w:hRule="exact" w:val="512"/>
        </w:trPr>
        <w:tc>
          <w:tcPr>
            <w:tcW w:w="3880" w:type="dxa"/>
            <w:tcBorders>
              <w:top w:val="single" w:sz="12" w:space="0" w:color="auto"/>
              <w:bottom w:val="single" w:sz="8" w:space="0" w:color="auto"/>
            </w:tcBorders>
          </w:tcPr>
          <w:p w14:paraId="4C9E3B3B" w14:textId="77777777" w:rsidR="00B72A3B" w:rsidRDefault="007E11EF">
            <w:pPr>
              <w:spacing w:before="156" w:after="156"/>
              <w:ind w:firstLine="482"/>
              <w:jc w:val="center"/>
              <w:rPr>
                <w:rFonts w:ascii="宋体" w:eastAsia="宋体" w:hAnsi="宋体"/>
                <w:b/>
                <w:bCs/>
              </w:rPr>
            </w:pPr>
            <w:r>
              <w:rPr>
                <w:rFonts w:ascii="宋体" w:eastAsia="宋体" w:hAnsi="宋体" w:hint="eastAsia"/>
                <w:b/>
                <w:bCs/>
              </w:rPr>
              <w:t>选项</w:t>
            </w:r>
          </w:p>
        </w:tc>
        <w:tc>
          <w:tcPr>
            <w:tcW w:w="3880" w:type="dxa"/>
            <w:tcBorders>
              <w:top w:val="single" w:sz="12" w:space="0" w:color="auto"/>
              <w:bottom w:val="single" w:sz="8" w:space="0" w:color="auto"/>
            </w:tcBorders>
          </w:tcPr>
          <w:p w14:paraId="6D5319AD" w14:textId="77777777" w:rsidR="00B72A3B" w:rsidRDefault="007E11EF">
            <w:pPr>
              <w:spacing w:before="156" w:after="156"/>
              <w:ind w:firstLine="482"/>
              <w:jc w:val="center"/>
              <w:rPr>
                <w:rFonts w:ascii="宋体" w:eastAsia="宋体" w:hAnsi="宋体"/>
                <w:b/>
                <w:bCs/>
              </w:rPr>
            </w:pPr>
            <w:r>
              <w:rPr>
                <w:rFonts w:ascii="宋体" w:eastAsia="宋体" w:hAnsi="宋体" w:hint="eastAsia"/>
                <w:b/>
                <w:bCs/>
              </w:rPr>
              <w:t>得分</w:t>
            </w:r>
          </w:p>
        </w:tc>
      </w:tr>
      <w:tr w:rsidR="00B72A3B" w14:paraId="24309D28" w14:textId="77777777">
        <w:trPr>
          <w:trHeight w:hRule="exact" w:val="512"/>
        </w:trPr>
        <w:tc>
          <w:tcPr>
            <w:tcW w:w="3880" w:type="dxa"/>
            <w:tcBorders>
              <w:top w:val="single" w:sz="8" w:space="0" w:color="auto"/>
            </w:tcBorders>
          </w:tcPr>
          <w:p w14:paraId="14F22B9C" w14:textId="77777777" w:rsidR="00B72A3B" w:rsidRDefault="007E11EF">
            <w:pPr>
              <w:spacing w:before="156" w:after="156"/>
              <w:ind w:firstLine="480"/>
              <w:jc w:val="center"/>
              <w:rPr>
                <w:rFonts w:ascii="宋体" w:eastAsia="宋体" w:hAnsi="宋体"/>
                <w:szCs w:val="28"/>
              </w:rPr>
            </w:pPr>
            <w:r>
              <w:rPr>
                <w:rFonts w:ascii="宋体" w:eastAsia="宋体" w:hAnsi="宋体"/>
                <w:szCs w:val="28"/>
              </w:rPr>
              <w:t>很符合</w:t>
            </w:r>
          </w:p>
        </w:tc>
        <w:tc>
          <w:tcPr>
            <w:tcW w:w="3880" w:type="dxa"/>
            <w:tcBorders>
              <w:top w:val="single" w:sz="8" w:space="0" w:color="auto"/>
            </w:tcBorders>
          </w:tcPr>
          <w:p w14:paraId="297FBADE"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5</w:t>
            </w:r>
          </w:p>
        </w:tc>
      </w:tr>
      <w:tr w:rsidR="00B72A3B" w14:paraId="152081CE" w14:textId="77777777">
        <w:trPr>
          <w:trHeight w:hRule="exact" w:val="512"/>
        </w:trPr>
        <w:tc>
          <w:tcPr>
            <w:tcW w:w="3880" w:type="dxa"/>
          </w:tcPr>
          <w:p w14:paraId="7809DE72"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符合</w:t>
            </w:r>
          </w:p>
        </w:tc>
        <w:tc>
          <w:tcPr>
            <w:tcW w:w="3880" w:type="dxa"/>
          </w:tcPr>
          <w:p w14:paraId="2DA7B03B"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4</w:t>
            </w:r>
          </w:p>
        </w:tc>
      </w:tr>
      <w:tr w:rsidR="00B72A3B" w14:paraId="094D7CCF" w14:textId="77777777">
        <w:trPr>
          <w:trHeight w:hRule="exact" w:val="512"/>
        </w:trPr>
        <w:tc>
          <w:tcPr>
            <w:tcW w:w="3880" w:type="dxa"/>
          </w:tcPr>
          <w:p w14:paraId="1B20826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一般</w:t>
            </w:r>
          </w:p>
        </w:tc>
        <w:tc>
          <w:tcPr>
            <w:tcW w:w="3880" w:type="dxa"/>
          </w:tcPr>
          <w:p w14:paraId="493820C2"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3</w:t>
            </w:r>
          </w:p>
        </w:tc>
      </w:tr>
      <w:tr w:rsidR="00B72A3B" w14:paraId="625E675C" w14:textId="77777777">
        <w:trPr>
          <w:trHeight w:hRule="exact" w:val="512"/>
        </w:trPr>
        <w:tc>
          <w:tcPr>
            <w:tcW w:w="3880" w:type="dxa"/>
          </w:tcPr>
          <w:p w14:paraId="7CB9CBDD"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不符合</w:t>
            </w:r>
          </w:p>
        </w:tc>
        <w:tc>
          <w:tcPr>
            <w:tcW w:w="3880" w:type="dxa"/>
          </w:tcPr>
          <w:p w14:paraId="7ECEE61A"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2</w:t>
            </w:r>
          </w:p>
        </w:tc>
      </w:tr>
      <w:tr w:rsidR="00B72A3B" w14:paraId="7794367A" w14:textId="77777777">
        <w:trPr>
          <w:trHeight w:hRule="exact" w:val="540"/>
        </w:trPr>
        <w:tc>
          <w:tcPr>
            <w:tcW w:w="3880" w:type="dxa"/>
            <w:tcBorders>
              <w:bottom w:val="single" w:sz="12" w:space="0" w:color="auto"/>
            </w:tcBorders>
          </w:tcPr>
          <w:p w14:paraId="5AB00E42"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很不符合</w:t>
            </w:r>
          </w:p>
        </w:tc>
        <w:tc>
          <w:tcPr>
            <w:tcW w:w="3880" w:type="dxa"/>
            <w:tcBorders>
              <w:bottom w:val="single" w:sz="12" w:space="0" w:color="auto"/>
            </w:tcBorders>
          </w:tcPr>
          <w:p w14:paraId="2F1FF20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1</w:t>
            </w:r>
          </w:p>
        </w:tc>
      </w:tr>
    </w:tbl>
    <w:p w14:paraId="0BFADAE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noProof/>
        </w:rPr>
        <mc:AlternateContent>
          <mc:Choice Requires="wps">
            <w:drawing>
              <wp:anchor distT="0" distB="0" distL="114300" distR="114300" simplePos="0" relativeHeight="251671552" behindDoc="0" locked="0" layoutInCell="1" allowOverlap="1" wp14:anchorId="25196195" wp14:editId="59C1668C">
                <wp:simplePos x="0" y="0"/>
                <wp:positionH relativeFrom="column">
                  <wp:posOffset>-872490</wp:posOffset>
                </wp:positionH>
                <wp:positionV relativeFrom="paragraph">
                  <wp:posOffset>3136265</wp:posOffset>
                </wp:positionV>
                <wp:extent cx="762000" cy="76200"/>
                <wp:effectExtent l="0" t="0" r="0" b="0"/>
                <wp:wrapSquare wrapText="bothSides"/>
                <wp:docPr id="1674473577" name="文本框 1"/>
                <wp:cNvGraphicFramePr/>
                <a:graphic xmlns:a="http://schemas.openxmlformats.org/drawingml/2006/main">
                  <a:graphicData uri="http://schemas.microsoft.com/office/word/2010/wordprocessingShape">
                    <wps:wsp>
                      <wps:cNvSpPr txBox="1"/>
                      <wps:spPr>
                        <a:xfrm flipV="1">
                          <a:off x="0" y="0"/>
                          <a:ext cx="762000" cy="76200"/>
                        </a:xfrm>
                        <a:prstGeom prst="rect">
                          <a:avLst/>
                        </a:prstGeom>
                        <a:solidFill>
                          <a:prstClr val="white"/>
                        </a:solidFill>
                        <a:ln>
                          <a:noFill/>
                        </a:ln>
                      </wps:spPr>
                      <wps:txbx>
                        <w:txbxContent>
                          <w:p w14:paraId="160B06DD" w14:textId="77777777" w:rsidR="00B72A3B" w:rsidRDefault="00B72A3B">
                            <w:pPr>
                              <w:pStyle w:val="a3"/>
                              <w:spacing w:before="156" w:after="156"/>
                              <w:ind w:left="2100" w:firstLine="482"/>
                              <w:rPr>
                                <w:rFonts w:ascii="黑体" w:hAnsi="黑体"/>
                                <w:b/>
                                <w:bCs/>
                                <w:sz w:val="24"/>
                                <w:szCs w:val="28"/>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xmlns:w16du="http://schemas.microsoft.com/office/word/2023/wordml/word16du" xmlns:oel="http://schemas.microsoft.com/office/2019/extlst">
            <w:pict>
              <v:shape w14:anchorId="25196195" id="_x0000_s1066" type="#_x0000_t202" style="position:absolute;left:0;text-align:left;margin-left:-68.7pt;margin-top:246.95pt;width:60pt;height:6pt;flip:y;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" stroked="f">
                <v:textbox inset="0,0,0,0">
                  <w:txbxContent>
                    <w:p w14:paraId="160B06DD" w14:textId="77777777" w:rsidR="00B72A3B" w:rsidRDefault="00B72A3B">
                      <w:pPr>
                        <w:pStyle w:val="a3"/>
                        <w:spacing w:before="156" w:after="156"/>
                        <w:ind w:left="2100" w:firstLine="482"/>
                        <w:rPr>
                          <w:rFonts w:ascii="黑体" w:hAnsi="黑体" w:hint="eastAsia"/>
                          <w:b/>
                          <w:bCs/>
                          <w:sz w:val="24"/>
                          <w:szCs w:val="28"/>
                        </w:rPr>
                      </w:pPr>
                    </w:p>
                  </w:txbxContent>
                </v:textbox>
                <w10:wrap type="square"/>
              </v:shape>
            </w:pict>
          </mc:Fallback>
        </mc:AlternateContent>
      </w:r>
      <w:r>
        <w:rPr>
          <w:rFonts w:ascii="Times New Roman Regular" w:eastAsia="宋体" w:hAnsi="Times New Roman Regular" w:cs="Times New Roman Regular" w:hint="eastAsia"/>
        </w:rPr>
        <w:t>本调查将基础设施的评价划分为三个维度：设施建设满意度、覆盖率满意度和政府重视程度。对于</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份问卷，总得分为</w:t>
      </w:r>
      <w:r>
        <w:rPr>
          <w:rFonts w:ascii="Times New Roman Regular" w:eastAsia="宋体" w:hAnsi="Times New Roman Regular" w:cs="Times New Roman Regular" w:hint="eastAsia"/>
        </w:rPr>
        <w:t>2825</w:t>
      </w:r>
      <w:r>
        <w:rPr>
          <w:rFonts w:ascii="Times New Roman Regular" w:eastAsia="宋体" w:hAnsi="Times New Roman Regular" w:cs="Times New Roman Regular" w:hint="eastAsia"/>
        </w:rPr>
        <w:t>。问卷结果显示，基础设施评价的整体满意度较高，其中“设施建设满意度”得分为</w:t>
      </w:r>
      <w:r>
        <w:rPr>
          <w:rFonts w:ascii="Times New Roman Regular" w:eastAsia="宋体" w:hAnsi="Times New Roman Regular" w:cs="Times New Roman Regular" w:hint="eastAsia"/>
        </w:rPr>
        <w:t>2422</w:t>
      </w:r>
      <w:r>
        <w:rPr>
          <w:rFonts w:ascii="Times New Roman Regular" w:eastAsia="宋体" w:hAnsi="Times New Roman Regular" w:cs="Times New Roman Regular" w:hint="eastAsia"/>
        </w:rPr>
        <w:t>，“政府重视度”得分为</w:t>
      </w:r>
      <w:r>
        <w:rPr>
          <w:rFonts w:ascii="Times New Roman Regular" w:eastAsia="宋体" w:hAnsi="Times New Roman Regular" w:cs="Times New Roman Regular" w:hint="eastAsia"/>
        </w:rPr>
        <w:t>2313</w:t>
      </w:r>
      <w:r>
        <w:rPr>
          <w:rFonts w:ascii="Times New Roman Regular" w:eastAsia="宋体" w:hAnsi="Times New Roman Regular" w:cs="Times New Roman Regular" w:hint="eastAsia"/>
        </w:rPr>
        <w:t>，“覆盖率满意度”得分为</w:t>
      </w:r>
      <w:r>
        <w:rPr>
          <w:rFonts w:ascii="Times New Roman Regular" w:eastAsia="宋体" w:hAnsi="Times New Roman Regular" w:cs="Times New Roman Regular" w:hint="eastAsia"/>
        </w:rPr>
        <w:t>2264</w:t>
      </w:r>
      <w:r>
        <w:rPr>
          <w:rFonts w:ascii="Times New Roman Regular" w:eastAsia="宋体" w:hAnsi="Times New Roman Regular" w:cs="Times New Roman Regular" w:hint="eastAsia"/>
        </w:rPr>
        <w:t>。这些数据表明，尽管大多数参与者对基础设施建设的总体满意度较高，但仍有进一步提升的空间。参与者普遍认为本地区的设施建设得到了一定改善，对政府的重视程度和全域公共服务的覆盖率也表示认可。</w:t>
      </w:r>
      <w:r>
        <w:rPr>
          <w:rFonts w:ascii="Times New Roman Regular" w:eastAsia="宋体" w:hAnsi="Times New Roman Regular" w:cs="Times New Roman Regular" w:hint="eastAsia"/>
        </w:rPr>
        <w:t xml:space="preserve"> </w:t>
      </w:r>
    </w:p>
    <w:p w14:paraId="31ACE866" w14:textId="77777777" w:rsidR="00B72A3B" w:rsidRDefault="007E11EF">
      <w:pPr>
        <w:pStyle w:val="a3"/>
        <w:spacing w:before="156" w:after="156"/>
        <w:ind w:firstLine="400"/>
      </w:pPr>
      <w:r>
        <w:rPr>
          <w:rFonts w:hint="eastAsia"/>
          <w:noProof/>
        </w:rPr>
        <w:lastRenderedPageBreak/>
        <w:drawing>
          <wp:anchor distT="0" distB="0" distL="114300" distR="114300" simplePos="0" relativeHeight="251670528" behindDoc="0" locked="0" layoutInCell="1" allowOverlap="1" wp14:anchorId="6B87E565" wp14:editId="57783A0B">
            <wp:simplePos x="0" y="0"/>
            <wp:positionH relativeFrom="margin">
              <wp:posOffset>565150</wp:posOffset>
            </wp:positionH>
            <wp:positionV relativeFrom="page">
              <wp:posOffset>6809105</wp:posOffset>
            </wp:positionV>
            <wp:extent cx="4213225" cy="2533015"/>
            <wp:effectExtent l="0" t="0" r="3175" b="6985"/>
            <wp:wrapTopAndBottom/>
            <wp:docPr id="1974701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1694" name="图片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213225" cy="2533015"/>
                    </a:xfrm>
                    <a:prstGeom prst="rect">
                      <a:avLst/>
                    </a:prstGeom>
                    <a:noFill/>
                  </pic:spPr>
                </pic:pic>
              </a:graphicData>
            </a:graphic>
          </wp:anchor>
        </w:drawing>
      </w: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209" w:name="_Toc567175147"/>
      <w:r>
        <w:rPr>
          <w:rFonts w:hint="eastAsia"/>
        </w:rPr>
        <w:t>大众对基础设施的得分</w:t>
      </w:r>
      <w:bookmarkEnd w:id="209"/>
    </w:p>
    <w:bookmarkStart w:id="210" w:name="_Toc35776023"/>
    <w:bookmarkStart w:id="211" w:name="_Toc933162455"/>
    <w:p w14:paraId="515C5D08" w14:textId="77777777" w:rsidR="00B72A3B" w:rsidRDefault="007E11EF">
      <w:pPr>
        <w:pStyle w:val="3"/>
        <w:numPr>
          <w:ilvl w:val="2"/>
          <w:numId w:val="0"/>
        </w:numPr>
        <w:spacing w:line="240" w:lineRule="auto"/>
      </w:pPr>
      <w:r>
        <w:rPr>
          <w:rFonts w:hint="eastAsia"/>
          <w:noProof/>
        </w:rPr>
        <mc:AlternateContent>
          <mc:Choice Requires="wps">
            <w:drawing>
              <wp:anchor distT="0" distB="0" distL="114300" distR="114300" simplePos="0" relativeHeight="251672576" behindDoc="0" locked="0" layoutInCell="1" allowOverlap="1" wp14:anchorId="3A5796A2" wp14:editId="4D3A8823">
                <wp:simplePos x="0" y="0"/>
                <wp:positionH relativeFrom="column">
                  <wp:posOffset>397510</wp:posOffset>
                </wp:positionH>
                <wp:positionV relativeFrom="paragraph">
                  <wp:posOffset>2957195</wp:posOffset>
                </wp:positionV>
                <wp:extent cx="4584700" cy="635"/>
                <wp:effectExtent l="0" t="0" r="0" b="0"/>
                <wp:wrapSquare wrapText="bothSides"/>
                <wp:docPr id="55868918" name="文本框 1"/>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333595A9" w14:textId="77777777" w:rsidR="00B72A3B" w:rsidRDefault="00B72A3B">
                            <w:pPr>
                              <w:spacing w:before="156" w:after="156"/>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 w14:anchorId="3A5796A2" id="_x0000_s1067" type="#_x0000_t202" style="position:absolute;margin-left:31.3pt;margin-top:232.85pt;width:36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" stroked="f">
                <v:textbox style="mso-fit-shape-to-text:t" inset="0,0,0,0">
                  <w:txbxContent>
                    <w:p w14:paraId="333595A9" w14:textId="77777777" w:rsidR="00B72A3B" w:rsidRDefault="00B72A3B">
                      <w:pPr>
                        <w:spacing w:before="156" w:after="156"/>
                        <w:ind w:firstLine="480"/>
                      </w:pPr>
                    </w:p>
                  </w:txbxContent>
                </v:textbox>
                <w10:wrap type="square"/>
              </v:shape>
            </w:pict>
          </mc:Fallback>
        </mc:AlternateContent>
      </w:r>
      <w:r>
        <w:rPr>
          <w:rFonts w:hint="eastAsia"/>
        </w:rPr>
        <w:t>5.1.3</w:t>
      </w:r>
      <w:r>
        <w:rPr>
          <w:rFonts w:hint="eastAsia"/>
        </w:rPr>
        <w:t>大众对公共服务的评分</w:t>
      </w:r>
      <w:bookmarkEnd w:id="210"/>
      <w:bookmarkEnd w:id="211"/>
    </w:p>
    <w:p w14:paraId="5F69DCC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本调查将公共服务的评价划分为三个维度：普及性满意度、是否真正惠及群众和便捷程度满意度。问卷结果显示，公共服务的评价的整体满意度较高，其中“普及性满意度”得分为</w:t>
      </w:r>
      <w:r>
        <w:rPr>
          <w:rFonts w:ascii="Times New Roman Regular" w:eastAsia="宋体" w:hAnsi="Times New Roman Regular" w:cs="Times New Roman Regular" w:hint="eastAsia"/>
        </w:rPr>
        <w:t>2421</w:t>
      </w:r>
      <w:r>
        <w:rPr>
          <w:rFonts w:ascii="Times New Roman Regular" w:eastAsia="宋体" w:hAnsi="Times New Roman Regular" w:cs="Times New Roman Regular" w:hint="eastAsia"/>
        </w:rPr>
        <w:t>，“是否真正惠及群众”得分为</w:t>
      </w:r>
      <w:r>
        <w:rPr>
          <w:rFonts w:ascii="Times New Roman Regular" w:eastAsia="宋体" w:hAnsi="Times New Roman Regular" w:cs="Times New Roman Regular" w:hint="eastAsia"/>
        </w:rPr>
        <w:t>2316</w:t>
      </w:r>
      <w:r>
        <w:rPr>
          <w:rFonts w:ascii="Times New Roman Regular" w:eastAsia="宋体" w:hAnsi="Times New Roman Regular" w:cs="Times New Roman Regular" w:hint="eastAsia"/>
        </w:rPr>
        <w:t>，“便捷程度满意度”得分为</w:t>
      </w:r>
      <w:r>
        <w:rPr>
          <w:rFonts w:ascii="Times New Roman Regular" w:eastAsia="宋体" w:hAnsi="Times New Roman Regular" w:cs="Times New Roman Regular" w:hint="eastAsia"/>
        </w:rPr>
        <w:t>2399</w:t>
      </w:r>
      <w:r>
        <w:rPr>
          <w:rFonts w:ascii="Times New Roman Regular" w:eastAsia="宋体" w:hAnsi="Times New Roman Regular" w:cs="Times New Roman Regular" w:hint="eastAsia"/>
        </w:rPr>
        <w:t>。这些数据表明，参与者普遍认为本地区的设施建设在普及性、便捷程度和对群众的实际惠及方面得到了一定改善，并对这些方面表示认可。</w:t>
      </w:r>
    </w:p>
    <w:p w14:paraId="7B4805E6" w14:textId="77777777" w:rsidR="00B72A3B" w:rsidRDefault="007E11EF">
      <w:pPr>
        <w:pStyle w:val="a3"/>
        <w:spacing w:before="156" w:after="156"/>
        <w:ind w:firstLine="400"/>
      </w:pPr>
      <w:r>
        <w:rPr>
          <w:rFonts w:hint="eastAsia"/>
          <w:noProof/>
        </w:rPr>
        <w:drawing>
          <wp:anchor distT="0" distB="0" distL="114300" distR="114300" simplePos="0" relativeHeight="251687936" behindDoc="0" locked="0" layoutInCell="1" allowOverlap="1" wp14:anchorId="598584E6" wp14:editId="724851C1">
            <wp:simplePos x="0" y="0"/>
            <wp:positionH relativeFrom="column">
              <wp:posOffset>568325</wp:posOffset>
            </wp:positionH>
            <wp:positionV relativeFrom="paragraph">
              <wp:posOffset>25400</wp:posOffset>
            </wp:positionV>
            <wp:extent cx="3994785" cy="2400935"/>
            <wp:effectExtent l="0" t="0" r="18415" b="12065"/>
            <wp:wrapTopAndBottom/>
            <wp:docPr id="979863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359"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994785" cy="2400935"/>
                    </a:xfrm>
                    <a:prstGeom prst="rect">
                      <a:avLst/>
                    </a:prstGeom>
                    <a:noFill/>
                  </pic:spPr>
                </pic:pic>
              </a:graphicData>
            </a:graphic>
          </wp:anchor>
        </w:drawing>
      </w: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212" w:name="_Toc700412895"/>
      <w:r>
        <w:rPr>
          <w:rFonts w:hint="eastAsia"/>
        </w:rPr>
        <w:t>大众对公共服务的评分</w:t>
      </w:r>
      <w:bookmarkEnd w:id="212"/>
    </w:p>
    <w:p w14:paraId="15174490" w14:textId="77777777" w:rsidR="00B72A3B" w:rsidRDefault="007E11EF">
      <w:pPr>
        <w:spacing w:before="156" w:after="156"/>
        <w:ind w:firstLineChars="0" w:firstLine="0"/>
        <w:rPr>
          <w:rFonts w:ascii="宋体" w:eastAsia="宋体" w:hAnsi="宋体"/>
          <w:b/>
          <w:bCs/>
        </w:rPr>
      </w:pPr>
      <w:r>
        <w:rPr>
          <w:rFonts w:ascii="宋体" w:eastAsia="宋体" w:hAnsi="宋体" w:hint="eastAsia"/>
          <w:b/>
          <w:bCs/>
        </w:rPr>
        <w:t>5.1.4大众对经济发展与就业的评分</w:t>
      </w:r>
    </w:p>
    <w:p w14:paraId="38AE137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lastRenderedPageBreak/>
        <w:t>（</w:t>
      </w:r>
      <w:r>
        <w:rPr>
          <w:rFonts w:ascii="Times New Roman Regular" w:eastAsia="宋体" w:hAnsi="Times New Roman Regular" w:cs="Times New Roman Regular" w:hint="eastAsia"/>
          <w:b/>
        </w:rPr>
        <w:t>1</w:t>
      </w:r>
      <w:r>
        <w:rPr>
          <w:rFonts w:ascii="Times New Roman Regular" w:eastAsia="宋体" w:hAnsi="Times New Roman Regular" w:cs="Times New Roman Regular" w:hint="eastAsia"/>
          <w:b/>
        </w:rPr>
        <w:t>）本地经济发展满意度：</w:t>
      </w:r>
      <w:r>
        <w:rPr>
          <w:rFonts w:ascii="Times New Roman Regular" w:eastAsia="宋体" w:hAnsi="Times New Roman Regular" w:cs="Times New Roman Regular" w:hint="eastAsia"/>
        </w:rPr>
        <w:t>大众对本地经济发展的满意度评分为</w:t>
      </w:r>
      <w:r>
        <w:rPr>
          <w:rFonts w:ascii="Times New Roman Regular" w:eastAsia="宋体" w:hAnsi="Times New Roman Regular" w:cs="Times New Roman Regular" w:hint="eastAsia"/>
        </w:rPr>
        <w:t>2273</w:t>
      </w:r>
      <w:r>
        <w:rPr>
          <w:rFonts w:ascii="Times New Roman Regular" w:eastAsia="宋体" w:hAnsi="Times New Roman Regular" w:cs="Times New Roman Regular" w:hint="eastAsia"/>
        </w:rPr>
        <w:t>分，这表明大多数人对本地经济的发展持积极态度，认为经济状况正在改善，并对未来发展持乐观预期。</w:t>
      </w:r>
    </w:p>
    <w:p w14:paraId="092D9D31"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2</w:t>
      </w:r>
      <w:r>
        <w:rPr>
          <w:rFonts w:ascii="Times New Roman Regular" w:eastAsia="宋体" w:hAnsi="Times New Roman Regular" w:cs="Times New Roman Regular" w:hint="eastAsia"/>
          <w:b/>
        </w:rPr>
        <w:t>）收入提高满意度：</w:t>
      </w:r>
      <w:r>
        <w:rPr>
          <w:rFonts w:ascii="Times New Roman Regular" w:eastAsia="宋体" w:hAnsi="Times New Roman Regular" w:cs="Times New Roman Regular" w:hint="eastAsia"/>
        </w:rPr>
        <w:t>在收入提高方面，大众的满意度评分为</w:t>
      </w:r>
      <w:r>
        <w:rPr>
          <w:rFonts w:ascii="Times New Roman Regular" w:eastAsia="宋体" w:hAnsi="Times New Roman Regular" w:cs="Times New Roman Regular" w:hint="eastAsia"/>
        </w:rPr>
        <w:t>2270</w:t>
      </w:r>
      <w:r>
        <w:rPr>
          <w:rFonts w:ascii="Times New Roman Regular" w:eastAsia="宋体" w:hAnsi="Times New Roman Regular" w:cs="Times New Roman Regular" w:hint="eastAsia"/>
        </w:rPr>
        <w:t>分，略低于本地经济发展满意度。这可能意味着虽然经济整体在增长，但居民对于个人收入增长的感知可能还不够明显，或者增长速度没有达到他们的期望。</w:t>
      </w:r>
    </w:p>
    <w:p w14:paraId="35F415ED" w14:textId="77777777" w:rsidR="00B72A3B" w:rsidRDefault="007E11EF">
      <w:pPr>
        <w:spacing w:before="156" w:after="156"/>
        <w:ind w:firstLineChars="0" w:firstLine="0"/>
        <w:rPr>
          <w:rFonts w:ascii="宋体" w:eastAsia="宋体" w:hAnsi="宋体"/>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3</w:t>
      </w:r>
      <w:r>
        <w:rPr>
          <w:rFonts w:ascii="Times New Roman Regular" w:eastAsia="宋体" w:hAnsi="Times New Roman Regular" w:cs="Times New Roman Regular" w:hint="eastAsia"/>
          <w:b/>
        </w:rPr>
        <w:t>）就业机会增加满意度：</w:t>
      </w:r>
      <w:r>
        <w:rPr>
          <w:rFonts w:ascii="宋体" w:eastAsia="宋体" w:hAnsi="宋体" w:hint="eastAsia"/>
        </w:rPr>
        <w:t>就业机会的增加得到了较高的满意度评分，为2435分。这反映出大众对于就业市场的信心，认为当前的就业机会在增多，为他们提供了更多的选择和可能性。</w:t>
      </w:r>
    </w:p>
    <w:p w14:paraId="6FF9F69E" w14:textId="77777777" w:rsidR="00B72A3B" w:rsidRDefault="007E11EF">
      <w:pPr>
        <w:spacing w:before="156" w:after="156"/>
        <w:ind w:firstLineChars="0" w:firstLine="0"/>
        <w:rPr>
          <w:rFonts w:ascii="宋体" w:eastAsia="宋体" w:hAnsi="宋体"/>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4</w:t>
      </w:r>
      <w:r>
        <w:rPr>
          <w:rFonts w:ascii="Times New Roman Regular" w:eastAsia="宋体" w:hAnsi="Times New Roman Regular" w:cs="Times New Roman Regular" w:hint="eastAsia"/>
          <w:b/>
        </w:rPr>
        <w:t>）就业技能提升满意度：</w:t>
      </w:r>
      <w:r>
        <w:rPr>
          <w:rFonts w:ascii="宋体" w:eastAsia="宋体" w:hAnsi="宋体" w:hint="eastAsia"/>
        </w:rPr>
        <w:t>在就业技能提升方面，满意度评分为2404分，接近于就业机会增加的评分。这表明大众对于通过培训和教育提升自身就业技能的机会感到满意，认为这有助于提高他们的就业竞争力。</w:t>
      </w:r>
    </w:p>
    <w:p w14:paraId="6376FD36" w14:textId="77777777" w:rsidR="00B72A3B" w:rsidRDefault="007E11EF">
      <w:pPr>
        <w:spacing w:before="156" w:after="156"/>
        <w:ind w:firstLine="482"/>
        <w:rPr>
          <w:rFonts w:ascii="宋体" w:eastAsia="宋体" w:hAnsi="宋体"/>
          <w:b/>
          <w:bCs/>
        </w:rPr>
      </w:pPr>
      <w:r>
        <w:rPr>
          <w:rFonts w:ascii="宋体" w:eastAsia="宋体" w:hAnsi="宋体" w:hint="eastAsia"/>
          <w:b/>
          <w:bCs/>
        </w:rPr>
        <w:t>综</w:t>
      </w:r>
      <w:r>
        <w:rPr>
          <w:rFonts w:ascii="宋体" w:eastAsia="宋体" w:hAnsi="宋体"/>
          <w:b/>
          <w:bCs/>
        </w:rPr>
        <w:t>合以上各方面的满意度评分，可以看出大众对本地经济发展和就业市场的整体状况持积极态度，尤其是在就业机会的增加和就业技能的提升方面表现出较高的满意度。</w:t>
      </w:r>
    </w:p>
    <w:p w14:paraId="66DCFD85" w14:textId="77777777" w:rsidR="00B72A3B" w:rsidRDefault="007E11EF">
      <w:pPr>
        <w:pStyle w:val="a3"/>
        <w:spacing w:before="156" w:after="156"/>
        <w:ind w:firstLine="400"/>
      </w:pPr>
      <w:r>
        <w:rPr>
          <w:rFonts w:hint="eastAsia"/>
          <w:noProof/>
        </w:rPr>
        <w:drawing>
          <wp:anchor distT="0" distB="0" distL="0" distR="0" simplePos="0" relativeHeight="251688960" behindDoc="0" locked="0" layoutInCell="1" allowOverlap="1" wp14:anchorId="5B755006" wp14:editId="3E8BDA36">
            <wp:simplePos x="0" y="0"/>
            <wp:positionH relativeFrom="column">
              <wp:posOffset>380365</wp:posOffset>
            </wp:positionH>
            <wp:positionV relativeFrom="paragraph">
              <wp:posOffset>140970</wp:posOffset>
            </wp:positionV>
            <wp:extent cx="4682490" cy="2915285"/>
            <wp:effectExtent l="0" t="0" r="16510" b="5715"/>
            <wp:wrapTopAndBottom/>
            <wp:docPr id="3850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10" name="图片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682490" cy="2915285"/>
                    </a:xfrm>
                    <a:prstGeom prst="rect">
                      <a:avLst/>
                    </a:prstGeom>
                    <a:noFill/>
                  </pic:spPr>
                </pic:pic>
              </a:graphicData>
            </a:graphic>
          </wp:anchor>
        </w:drawing>
      </w: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Start w:id="213" w:name="_Toc2137286841"/>
      <w:r>
        <w:rPr>
          <w:rFonts w:hint="eastAsia"/>
        </w:rPr>
        <w:t xml:space="preserve"> </w:t>
      </w:r>
      <w:r>
        <w:rPr>
          <w:rFonts w:hint="eastAsia"/>
        </w:rPr>
        <w:t>大众对经济发展与就业的评分</w:t>
      </w:r>
      <w:bookmarkEnd w:id="213"/>
    </w:p>
    <w:p w14:paraId="46F6CFA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5.1.5</w:t>
      </w:r>
      <w:r>
        <w:rPr>
          <w:rFonts w:ascii="Times New Roman Regular" w:eastAsia="宋体" w:hAnsi="Times New Roman Regular" w:cs="Times New Roman Regular" w:hint="eastAsia"/>
        </w:rPr>
        <w:t>大众对社会服务与文化的评分</w:t>
      </w:r>
    </w:p>
    <w:p w14:paraId="05890892"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lastRenderedPageBreak/>
        <w:t>（</w:t>
      </w:r>
      <w:r>
        <w:rPr>
          <w:rFonts w:ascii="Times New Roman Regular" w:eastAsia="宋体" w:hAnsi="Times New Roman Regular" w:cs="Times New Roman Regular" w:hint="eastAsia"/>
          <w:b/>
        </w:rPr>
        <w:t>1</w:t>
      </w:r>
      <w:r>
        <w:rPr>
          <w:rFonts w:ascii="Times New Roman Regular" w:eastAsia="宋体" w:hAnsi="Times New Roman Regular" w:cs="Times New Roman Regular" w:hint="eastAsia"/>
          <w:b/>
        </w:rPr>
        <w:t>）养老服务满意度：</w:t>
      </w:r>
      <w:r>
        <w:rPr>
          <w:rFonts w:ascii="Times New Roman Regular" w:eastAsia="宋体" w:hAnsi="Times New Roman Regular" w:cs="Times New Roman Regular" w:hint="eastAsia"/>
        </w:rPr>
        <w:t>大众对养老服务的满意度评分为</w:t>
      </w:r>
      <w:r>
        <w:rPr>
          <w:rFonts w:ascii="Times New Roman Regular" w:eastAsia="宋体" w:hAnsi="Times New Roman Regular" w:cs="Times New Roman Regular" w:hint="eastAsia"/>
        </w:rPr>
        <w:t>2389</w:t>
      </w:r>
      <w:r>
        <w:rPr>
          <w:rFonts w:ascii="Times New Roman Regular" w:eastAsia="宋体" w:hAnsi="Times New Roman Regular" w:cs="Times New Roman Regular" w:hint="eastAsia"/>
        </w:rPr>
        <w:t>分，这表明大多数人对养老服务的质量和可及性感到满意。这可能反映了养老服务在满足老年人需求方面取得了一定的成效，老年人能够享受到更加贴心和专业的服务。</w:t>
      </w:r>
    </w:p>
    <w:p w14:paraId="751A86C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2</w:t>
      </w:r>
      <w:r>
        <w:rPr>
          <w:rFonts w:ascii="Times New Roman Regular" w:eastAsia="宋体" w:hAnsi="Times New Roman Regular" w:cs="Times New Roman Regular" w:hint="eastAsia"/>
          <w:b/>
        </w:rPr>
        <w:t>）健身设施满意度：</w:t>
      </w:r>
      <w:r>
        <w:rPr>
          <w:rFonts w:ascii="Times New Roman Regular" w:eastAsia="宋体" w:hAnsi="Times New Roman Regular" w:cs="Times New Roman Regular" w:hint="eastAsia"/>
        </w:rPr>
        <w:t>在健身设施方面，大众的满意度评分为</w:t>
      </w:r>
      <w:r>
        <w:rPr>
          <w:rFonts w:ascii="Times New Roman Regular" w:eastAsia="宋体" w:hAnsi="Times New Roman Regular" w:cs="Times New Roman Regular" w:hint="eastAsia"/>
        </w:rPr>
        <w:t>2390</w:t>
      </w:r>
      <w:r>
        <w:rPr>
          <w:rFonts w:ascii="Times New Roman Regular" w:eastAsia="宋体" w:hAnsi="Times New Roman Regular" w:cs="Times New Roman Regular" w:hint="eastAsia"/>
        </w:rPr>
        <w:t>分，略高于养老服务满意度。这可能意味着大众对于健身设施的建设和维护感到满意，认为这些设施提供了良好的锻炼环境，有助于提高居民的健康水平。</w:t>
      </w:r>
    </w:p>
    <w:p w14:paraId="15B173E9"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3</w:t>
      </w:r>
      <w:r>
        <w:rPr>
          <w:rFonts w:ascii="Times New Roman Regular" w:eastAsia="宋体" w:hAnsi="Times New Roman Regular" w:cs="Times New Roman Regular" w:hint="eastAsia"/>
          <w:b/>
        </w:rPr>
        <w:t>）教育公平满意度：</w:t>
      </w:r>
      <w:r>
        <w:rPr>
          <w:rFonts w:ascii="Times New Roman Regular" w:eastAsia="宋体" w:hAnsi="Times New Roman Regular" w:cs="Times New Roman Regular" w:hint="eastAsia"/>
        </w:rPr>
        <w:t>教育公平的满意度评分为</w:t>
      </w:r>
      <w:r>
        <w:rPr>
          <w:rFonts w:ascii="Times New Roman Regular" w:eastAsia="宋体" w:hAnsi="Times New Roman Regular" w:cs="Times New Roman Regular" w:hint="eastAsia"/>
        </w:rPr>
        <w:t>2412</w:t>
      </w:r>
      <w:r>
        <w:rPr>
          <w:rFonts w:ascii="Times New Roman Regular" w:eastAsia="宋体" w:hAnsi="Times New Roman Regular" w:cs="Times New Roman Regular" w:hint="eastAsia"/>
        </w:rPr>
        <w:t>分，高于其他方面的评分。这反映出大众对于教育机会的公平性持有积极看法，认为教育系统在提供平等学习机会方面做出了努力，有助于减少社会不平等。</w:t>
      </w:r>
    </w:p>
    <w:p w14:paraId="53B86F9C"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4</w:t>
      </w:r>
      <w:r>
        <w:rPr>
          <w:rFonts w:ascii="Times New Roman Regular" w:eastAsia="宋体" w:hAnsi="Times New Roman Regular" w:cs="Times New Roman Regular" w:hint="eastAsia"/>
          <w:b/>
        </w:rPr>
        <w:t>）当地文化活动满意度</w:t>
      </w:r>
      <w:r>
        <w:rPr>
          <w:rFonts w:ascii="Times New Roman Regular" w:eastAsia="宋体" w:hAnsi="Times New Roman Regular" w:cs="Times New Roman Regular" w:hint="eastAsia"/>
          <w:bCs/>
        </w:rPr>
        <w:t>：</w:t>
      </w:r>
      <w:r>
        <w:rPr>
          <w:rFonts w:ascii="Times New Roman Regular" w:eastAsia="宋体" w:hAnsi="Times New Roman Regular" w:cs="Times New Roman Regular" w:hint="eastAsia"/>
        </w:rPr>
        <w:t>在文化活动方面，大众的满意度评分为</w:t>
      </w:r>
      <w:r>
        <w:rPr>
          <w:rFonts w:ascii="Times New Roman Regular" w:eastAsia="宋体" w:hAnsi="Times New Roman Regular" w:cs="Times New Roman Regular" w:hint="eastAsia"/>
        </w:rPr>
        <w:t>2408</w:t>
      </w:r>
      <w:r>
        <w:rPr>
          <w:rFonts w:ascii="Times New Roman Regular" w:eastAsia="宋体" w:hAnsi="Times New Roman Regular" w:cs="Times New Roman Regular" w:hint="eastAsia"/>
        </w:rPr>
        <w:t>分，接近于教育公平满意度。这表明大众对于当地举办的文化活动感到满意，认为这些活动丰富了他们的精神生活，增强了社区的文化氛围。</w:t>
      </w:r>
    </w:p>
    <w:p w14:paraId="659E95D3" w14:textId="77777777" w:rsidR="00B72A3B" w:rsidRDefault="007E11EF">
      <w:pPr>
        <w:spacing w:before="156" w:after="156"/>
        <w:ind w:firstLine="482"/>
        <w:rPr>
          <w:b/>
        </w:rPr>
      </w:pPr>
      <w:r>
        <w:rPr>
          <w:rFonts w:ascii="宋体" w:eastAsia="宋体" w:hAnsi="宋体" w:hint="eastAsia"/>
          <w:b/>
          <w:bCs/>
        </w:rPr>
        <w:t>综合以上各方面的满意度评分，可以看出大众对社会服务与文化的整体状况持积极态度，尤其是在教育公平和文化活动方面表现出较高的满意度。</w:t>
      </w:r>
    </w:p>
    <w:p w14:paraId="0FE6BDE9" w14:textId="77777777" w:rsidR="00B72A3B" w:rsidRDefault="007E11EF">
      <w:pPr>
        <w:pStyle w:val="a3"/>
        <w:spacing w:before="156" w:after="156"/>
        <w:ind w:firstLine="400"/>
      </w:pPr>
      <w:r>
        <w:rPr>
          <w:rFonts w:hint="eastAsia"/>
          <w:noProof/>
        </w:rPr>
        <w:drawing>
          <wp:anchor distT="0" distB="0" distL="114300" distR="114300" simplePos="0" relativeHeight="251673600" behindDoc="0" locked="0" layoutInCell="1" allowOverlap="1" wp14:anchorId="163F0FE7" wp14:editId="0C51D2EF">
            <wp:simplePos x="0" y="0"/>
            <wp:positionH relativeFrom="margin">
              <wp:align>center</wp:align>
            </wp:positionH>
            <wp:positionV relativeFrom="paragraph">
              <wp:posOffset>92075</wp:posOffset>
            </wp:positionV>
            <wp:extent cx="5096510" cy="3182620"/>
            <wp:effectExtent l="0" t="0" r="8890" b="5080"/>
            <wp:wrapSquare wrapText="bothSides"/>
            <wp:docPr id="1593300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00134" name="图片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096510" cy="3182620"/>
                    </a:xfrm>
                    <a:prstGeom prst="rect">
                      <a:avLst/>
                    </a:prstGeom>
                    <a:noFill/>
                  </pic:spPr>
                </pic:pic>
              </a:graphicData>
            </a:graphic>
          </wp:anchor>
        </w:drawing>
      </w: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Start w:id="214" w:name="_Toc1487422408"/>
      <w:r>
        <w:rPr>
          <w:rFonts w:hint="eastAsia"/>
        </w:rPr>
        <w:t>大众对经社会服务与文化的评分</w:t>
      </w:r>
      <w:bookmarkEnd w:id="214"/>
    </w:p>
    <w:p w14:paraId="22104998" w14:textId="77777777" w:rsidR="00B72A3B" w:rsidRDefault="007E11EF">
      <w:pPr>
        <w:spacing w:before="156" w:after="156"/>
        <w:ind w:firstLineChars="0" w:firstLine="0"/>
      </w:pPr>
      <w:r>
        <w:rPr>
          <w:rFonts w:hint="eastAsia"/>
        </w:rPr>
        <w:t>5.1.6</w:t>
      </w:r>
      <w:r>
        <w:rPr>
          <w:rFonts w:hint="eastAsia"/>
        </w:rPr>
        <w:t>大众对生态环境与资源开发的评分</w:t>
      </w:r>
    </w:p>
    <w:p w14:paraId="65E41DA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lastRenderedPageBreak/>
        <w:t>（</w:t>
      </w:r>
      <w:r>
        <w:rPr>
          <w:rFonts w:ascii="Times New Roman Regular" w:eastAsia="宋体" w:hAnsi="Times New Roman Regular" w:cs="Times New Roman Regular" w:hint="eastAsia"/>
          <w:b/>
        </w:rPr>
        <w:t>1</w:t>
      </w:r>
      <w:r>
        <w:rPr>
          <w:rFonts w:ascii="Times New Roman Regular" w:eastAsia="宋体" w:hAnsi="Times New Roman Regular" w:cs="Times New Roman Regular" w:hint="eastAsia"/>
          <w:b/>
        </w:rPr>
        <w:t>）</w:t>
      </w:r>
      <w:r>
        <w:rPr>
          <w:rFonts w:ascii="Times New Roman Regular" w:eastAsia="宋体" w:hAnsi="Times New Roman Regular" w:cs="Times New Roman Regular"/>
          <w:b/>
        </w:rPr>
        <w:t>相关部门推动绿色发展态度：</w:t>
      </w:r>
      <w:r>
        <w:rPr>
          <w:rFonts w:ascii="Times New Roman Regular" w:eastAsia="宋体" w:hAnsi="Times New Roman Regular" w:cs="Times New Roman Regular" w:hint="eastAsia"/>
        </w:rPr>
        <w:t>评分为</w:t>
      </w:r>
      <w:r>
        <w:rPr>
          <w:rFonts w:ascii="Times New Roman Regular" w:eastAsia="宋体" w:hAnsi="Times New Roman Regular" w:cs="Times New Roman Regular" w:hint="eastAsia"/>
        </w:rPr>
        <w:t>2463</w:t>
      </w:r>
      <w:r>
        <w:rPr>
          <w:rFonts w:ascii="Times New Roman Regular" w:eastAsia="宋体" w:hAnsi="Times New Roman Regular" w:cs="Times New Roman Regular" w:hint="eastAsia"/>
        </w:rPr>
        <w:t>分，显示出大众对相关部门在推动绿色发展方面持有积极的认可态度。这表明政府及相关机构在生态文明建设、绿色低碳发展等方面的努力得到了公众的肯定和支持。</w:t>
      </w:r>
    </w:p>
    <w:p w14:paraId="7B52ED9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2</w:t>
      </w:r>
      <w:r>
        <w:rPr>
          <w:rFonts w:ascii="Times New Roman Regular" w:eastAsia="宋体" w:hAnsi="Times New Roman Regular" w:cs="Times New Roman Regular" w:hint="eastAsia"/>
          <w:b/>
        </w:rPr>
        <w:t>）</w:t>
      </w:r>
      <w:r>
        <w:rPr>
          <w:rFonts w:ascii="Times New Roman Regular" w:eastAsia="宋体" w:hAnsi="Times New Roman Regular" w:cs="Times New Roman Regular"/>
          <w:b/>
        </w:rPr>
        <w:t>生态环境改善满意度：</w:t>
      </w:r>
      <w:r>
        <w:rPr>
          <w:rFonts w:ascii="Times New Roman Regular" w:eastAsia="宋体" w:hAnsi="Times New Roman Regular" w:cs="Times New Roman Regular" w:hint="eastAsia"/>
        </w:rPr>
        <w:t>评分为</w:t>
      </w:r>
      <w:r>
        <w:rPr>
          <w:rFonts w:ascii="Times New Roman Regular" w:eastAsia="宋体" w:hAnsi="Times New Roman Regular" w:cs="Times New Roman Regular" w:hint="eastAsia"/>
        </w:rPr>
        <w:t>2381</w:t>
      </w:r>
      <w:r>
        <w:rPr>
          <w:rFonts w:ascii="Times New Roman Regular" w:eastAsia="宋体" w:hAnsi="Times New Roman Regular" w:cs="Times New Roman Regular" w:hint="eastAsia"/>
        </w:rPr>
        <w:t>分，略低于绿色发展态度的评分。这可能意味着虽然大众对生态环境改善有一定的认可，但仍有提升空间。这也可能反映出公众对空气质量、水质等环境因素的持续关注和期待。</w:t>
      </w:r>
    </w:p>
    <w:p w14:paraId="37722DE6"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3</w:t>
      </w:r>
      <w:r>
        <w:rPr>
          <w:rFonts w:ascii="Times New Roman Regular" w:eastAsia="宋体" w:hAnsi="Times New Roman Regular" w:cs="Times New Roman Regular" w:hint="eastAsia"/>
          <w:b/>
        </w:rPr>
        <w:t>）</w:t>
      </w:r>
      <w:r>
        <w:rPr>
          <w:rFonts w:ascii="Times New Roman Regular" w:eastAsia="宋体" w:hAnsi="Times New Roman Regular" w:cs="Times New Roman Regular"/>
          <w:b/>
        </w:rPr>
        <w:t>资源保护与开发满意度：</w:t>
      </w:r>
      <w:r>
        <w:rPr>
          <w:rFonts w:ascii="Times New Roman Regular" w:eastAsia="宋体" w:hAnsi="Times New Roman Regular" w:cs="Times New Roman Regular" w:hint="eastAsia"/>
        </w:rPr>
        <w:t>评分为</w:t>
      </w:r>
      <w:r>
        <w:rPr>
          <w:rFonts w:ascii="Times New Roman Regular" w:eastAsia="宋体" w:hAnsi="Times New Roman Regular" w:cs="Times New Roman Regular" w:hint="eastAsia"/>
        </w:rPr>
        <w:t>2459</w:t>
      </w:r>
      <w:r>
        <w:rPr>
          <w:rFonts w:ascii="Times New Roman Regular" w:eastAsia="宋体" w:hAnsi="Times New Roman Regular" w:cs="Times New Roman Regular" w:hint="eastAsia"/>
        </w:rPr>
        <w:t>分，接近于绿色发展态度的评分。这表明大众对资源的保护和合理开发持较为满意的态度，同时也意识到资源的可持续利用对于生态环境保护的重要性。</w:t>
      </w:r>
    </w:p>
    <w:p w14:paraId="32579B42" w14:textId="77777777" w:rsidR="00B72A3B" w:rsidRDefault="007E11EF">
      <w:pPr>
        <w:spacing w:before="156" w:after="156"/>
        <w:ind w:firstLine="480"/>
      </w:pPr>
      <w:r>
        <w:rPr>
          <w:rFonts w:ascii="宋体" w:eastAsia="宋体" w:hAnsi="宋体"/>
        </w:rPr>
        <w:t>综合以上评分，可以看出大众对生态环境与资源开发的总体态度是积极的，尤其是在推动绿色发展方面。</w:t>
      </w:r>
    </w:p>
    <w:p w14:paraId="65EC107C" w14:textId="77777777" w:rsidR="00B72A3B" w:rsidRDefault="007E11EF">
      <w:pPr>
        <w:pStyle w:val="a3"/>
        <w:spacing w:before="156" w:after="156"/>
        <w:ind w:firstLine="400"/>
      </w:pPr>
      <w:r>
        <w:rPr>
          <w:rFonts w:hint="eastAsia"/>
          <w:noProof/>
        </w:rPr>
        <w:drawing>
          <wp:anchor distT="0" distB="0" distL="114300" distR="114300" simplePos="0" relativeHeight="251674624" behindDoc="0" locked="0" layoutInCell="1" allowOverlap="1" wp14:anchorId="3A15CF46" wp14:editId="71BD8FF6">
            <wp:simplePos x="0" y="0"/>
            <wp:positionH relativeFrom="margin">
              <wp:align>center</wp:align>
            </wp:positionH>
            <wp:positionV relativeFrom="paragraph">
              <wp:posOffset>67945</wp:posOffset>
            </wp:positionV>
            <wp:extent cx="4810125" cy="3225165"/>
            <wp:effectExtent l="0" t="0" r="3175" b="635"/>
            <wp:wrapSquare wrapText="bothSides"/>
            <wp:docPr id="10920854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85479" name="图片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810125" cy="3225165"/>
                    </a:xfrm>
                    <a:prstGeom prst="rect">
                      <a:avLst/>
                    </a:prstGeom>
                    <a:noFill/>
                  </pic:spPr>
                </pic:pic>
              </a:graphicData>
            </a:graphic>
          </wp:anchor>
        </w:drawing>
      </w: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Start w:id="215" w:name="_Toc1251772901"/>
      <w:r>
        <w:rPr>
          <w:rFonts w:hint="eastAsia"/>
        </w:rPr>
        <w:t>大众对生态环境与资源开发的评分</w:t>
      </w:r>
      <w:bookmarkEnd w:id="215"/>
    </w:p>
    <w:p w14:paraId="2C415943" w14:textId="77777777" w:rsidR="00B72A3B" w:rsidRDefault="007E11EF">
      <w:pPr>
        <w:pStyle w:val="3"/>
        <w:numPr>
          <w:ilvl w:val="2"/>
          <w:numId w:val="0"/>
        </w:numPr>
      </w:pPr>
      <w:bookmarkStart w:id="216" w:name="_Toc588307144"/>
      <w:bookmarkStart w:id="217" w:name="_Toc2139681048"/>
      <w:r>
        <w:rPr>
          <w:rFonts w:hint="eastAsia"/>
        </w:rPr>
        <w:t>5.1.7</w:t>
      </w:r>
      <w:r>
        <w:rPr>
          <w:rFonts w:hint="eastAsia"/>
        </w:rPr>
        <w:t>公众需求分析</w:t>
      </w:r>
      <w:bookmarkEnd w:id="216"/>
      <w:bookmarkEnd w:id="217"/>
    </w:p>
    <w:p w14:paraId="620A2E9D" w14:textId="77777777" w:rsidR="00B72A3B" w:rsidRDefault="007E11EF">
      <w:pPr>
        <w:spacing w:before="156" w:after="156"/>
        <w:ind w:firstLineChars="0" w:firstLine="0"/>
        <w:rPr>
          <w:rFonts w:ascii="Times New Roman Regular" w:eastAsia="宋体" w:hAnsi="Times New Roman Regular" w:cs="Times New Roman Regular"/>
          <w:b/>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1</w:t>
      </w:r>
      <w:r>
        <w:rPr>
          <w:rFonts w:ascii="Times New Roman Regular" w:eastAsia="宋体" w:hAnsi="Times New Roman Regular" w:cs="Times New Roman Regular" w:hint="eastAsia"/>
          <w:b/>
        </w:rPr>
        <w:t>）公众认为服务便携度较差部分的分析</w:t>
      </w:r>
    </w:p>
    <w:p w14:paraId="3BAB1D9E" w14:textId="77777777" w:rsidR="00B72A3B" w:rsidRDefault="007E11EF">
      <w:pPr>
        <w:pStyle w:val="a3"/>
        <w:spacing w:before="156" w:after="156"/>
        <w:ind w:firstLine="400"/>
      </w:pPr>
      <w:r>
        <w:lastRenderedPageBreak/>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Start w:id="218" w:name="_Toc1406804963"/>
      <w:r>
        <w:rPr>
          <w:rFonts w:hint="eastAsia"/>
          <w:noProof/>
        </w:rPr>
        <w:drawing>
          <wp:anchor distT="0" distB="0" distL="114300" distR="114300" simplePos="0" relativeHeight="251675648" behindDoc="0" locked="0" layoutInCell="1" allowOverlap="1" wp14:anchorId="1048C0EA" wp14:editId="521D7DE4">
            <wp:simplePos x="0" y="0"/>
            <wp:positionH relativeFrom="margin">
              <wp:align>center</wp:align>
            </wp:positionH>
            <wp:positionV relativeFrom="paragraph">
              <wp:posOffset>8255</wp:posOffset>
            </wp:positionV>
            <wp:extent cx="4838700" cy="2755900"/>
            <wp:effectExtent l="0" t="0" r="0" b="0"/>
            <wp:wrapSquare wrapText="bothSides"/>
            <wp:docPr id="1209526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6134" name="图片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838700" cy="2755900"/>
                    </a:xfrm>
                    <a:prstGeom prst="rect">
                      <a:avLst/>
                    </a:prstGeom>
                    <a:noFill/>
                  </pic:spPr>
                </pic:pic>
              </a:graphicData>
            </a:graphic>
          </wp:anchor>
        </w:drawing>
      </w:r>
      <w:r>
        <w:rPr>
          <w:rFonts w:hint="eastAsia"/>
        </w:rPr>
        <w:t>公共认为服务便携度较差部分</w:t>
      </w:r>
      <w:bookmarkEnd w:id="218"/>
    </w:p>
    <w:p w14:paraId="2E9C1569" w14:textId="77777777" w:rsidR="00B72A3B" w:rsidRDefault="007E11EF">
      <w:pPr>
        <w:spacing w:before="156" w:after="156"/>
        <w:ind w:firstLine="482"/>
        <w:rPr>
          <w:rFonts w:ascii="Times New Roman Regular" w:eastAsia="宋体" w:hAnsi="Times New Roman Regular" w:cs="Times New Roman Regular"/>
        </w:rPr>
      </w:pPr>
      <w:r>
        <w:rPr>
          <w:rFonts w:ascii="黑体" w:eastAsia="黑体" w:hAnsi="黑体" w:hint="eastAsia"/>
          <w:b/>
          <w:szCs w:val="20"/>
        </w:rPr>
        <w:tab/>
      </w:r>
      <w:r>
        <w:rPr>
          <w:rFonts w:ascii="Times New Roman Regular" w:eastAsia="宋体" w:hAnsi="Times New Roman Regular" w:cs="Times New Roman Regular" w:hint="eastAsia"/>
        </w:rPr>
        <w:t>由图可知，有</w:t>
      </w:r>
      <w:r>
        <w:rPr>
          <w:rFonts w:ascii="Times New Roman Regular" w:eastAsia="宋体" w:hAnsi="Times New Roman Regular" w:cs="Times New Roman Regular" w:hint="eastAsia"/>
        </w:rPr>
        <w:t>30</w:t>
      </w:r>
      <w:r>
        <w:rPr>
          <w:rFonts w:ascii="Times New Roman Regular" w:eastAsia="宋体" w:hAnsi="Times New Roman Regular" w:cs="Times New Roman Regular" w:hint="eastAsia"/>
        </w:rPr>
        <w:t>人及以上认为在垃圾处理设施、公共交通、医疗服务、养老服务等方面便携度较差，说明上述方面需要整改调整。</w:t>
      </w:r>
    </w:p>
    <w:p w14:paraId="34EE1CE9" w14:textId="77777777" w:rsidR="00B72A3B" w:rsidRDefault="007E11EF">
      <w:pPr>
        <w:spacing w:before="156" w:after="156"/>
        <w:ind w:firstLineChars="0" w:firstLine="0"/>
        <w:rPr>
          <w:rFonts w:ascii="Times New Roman Regular" w:eastAsia="宋体" w:hAnsi="Times New Roman Regular" w:cs="Times New Roman Regular"/>
          <w:b/>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2</w:t>
      </w:r>
      <w:r>
        <w:rPr>
          <w:rFonts w:ascii="Times New Roman Regular" w:eastAsia="宋体" w:hAnsi="Times New Roman Regular" w:cs="Times New Roman Regular" w:hint="eastAsia"/>
          <w:b/>
        </w:rPr>
        <w:t>）公众对公共服务的需求分析</w:t>
      </w:r>
    </w:p>
    <w:p w14:paraId="2DD7E03A" w14:textId="77777777" w:rsidR="00B72A3B" w:rsidRDefault="007E11EF">
      <w:pPr>
        <w:pStyle w:val="a3"/>
        <w:spacing w:before="156" w:after="156"/>
        <w:ind w:firstLine="400"/>
        <w:rPr>
          <w:rFonts w:ascii="宋体" w:eastAsia="宋体" w:hAnsi="宋体"/>
          <w:sz w:val="24"/>
        </w:rPr>
      </w:pPr>
      <w:r>
        <w:t>图</w:t>
      </w:r>
      <w:r>
        <w:t xml:space="preserve"> </w:t>
      </w:r>
      <w:fldSimple w:instr=" STYLEREF 1 \s ">
        <w:r>
          <w:t>5</w:t>
        </w:r>
      </w:fldSimple>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Start w:id="219" w:name="_Toc390517376"/>
      <w:r>
        <w:rPr>
          <w:rFonts w:hint="eastAsia"/>
        </w:rPr>
        <w:t>公共服务的需求分析</w:t>
      </w:r>
      <w:r>
        <w:rPr>
          <w:rFonts w:ascii="宋体" w:eastAsia="宋体" w:hAnsi="宋体" w:hint="eastAsia"/>
          <w:noProof/>
          <w:sz w:val="24"/>
        </w:rPr>
        <w:drawing>
          <wp:anchor distT="0" distB="0" distL="114300" distR="114300" simplePos="0" relativeHeight="251676672" behindDoc="0" locked="0" layoutInCell="1" allowOverlap="1" wp14:anchorId="50736619" wp14:editId="7620B7DA">
            <wp:simplePos x="0" y="0"/>
            <wp:positionH relativeFrom="margin">
              <wp:align>center</wp:align>
            </wp:positionH>
            <wp:positionV relativeFrom="paragraph">
              <wp:posOffset>2540</wp:posOffset>
            </wp:positionV>
            <wp:extent cx="4838700" cy="2755900"/>
            <wp:effectExtent l="0" t="0" r="0" b="0"/>
            <wp:wrapSquare wrapText="bothSides"/>
            <wp:docPr id="193869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120" name="图片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838700" cy="2755900"/>
                    </a:xfrm>
                    <a:prstGeom prst="rect">
                      <a:avLst/>
                    </a:prstGeom>
                    <a:noFill/>
                  </pic:spPr>
                </pic:pic>
              </a:graphicData>
            </a:graphic>
          </wp:anchor>
        </w:drawing>
      </w:r>
      <w:bookmarkEnd w:id="219"/>
    </w:p>
    <w:p w14:paraId="4DC1D2C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由图可知医疗服务需求</w:t>
      </w:r>
      <w:r>
        <w:rPr>
          <w:rFonts w:ascii="Times New Roman Regular" w:eastAsia="宋体" w:hAnsi="Times New Roman Regular" w:cs="Times New Roman Regular"/>
        </w:rPr>
        <w:t>408</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72.21%</w:t>
      </w:r>
      <w:r>
        <w:rPr>
          <w:rFonts w:ascii="Times New Roman Regular" w:eastAsia="宋体" w:hAnsi="Times New Roman Regular" w:cs="Times New Roman Regular"/>
        </w:rPr>
        <w:t>；教育服务需求</w:t>
      </w:r>
      <w:r>
        <w:rPr>
          <w:rFonts w:ascii="Times New Roman Regular" w:eastAsia="宋体" w:hAnsi="Times New Roman Regular" w:cs="Times New Roman Regular"/>
        </w:rPr>
        <w:t>330</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58.40%</w:t>
      </w:r>
      <w:r>
        <w:rPr>
          <w:rFonts w:ascii="Times New Roman Regular" w:eastAsia="宋体" w:hAnsi="Times New Roman Regular" w:cs="Times New Roman Regular"/>
        </w:rPr>
        <w:t>；养老服务需求</w:t>
      </w:r>
      <w:r>
        <w:rPr>
          <w:rFonts w:ascii="Times New Roman Regular" w:eastAsia="宋体" w:hAnsi="Times New Roman Regular" w:cs="Times New Roman Regular"/>
        </w:rPr>
        <w:t>309</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54.69%</w:t>
      </w:r>
      <w:r>
        <w:rPr>
          <w:rFonts w:ascii="Times New Roman Regular" w:eastAsia="宋体" w:hAnsi="Times New Roman Regular" w:cs="Times New Roman Regular"/>
        </w:rPr>
        <w:t>；公共交通需求</w:t>
      </w:r>
      <w:r>
        <w:rPr>
          <w:rFonts w:ascii="Times New Roman Regular" w:eastAsia="宋体" w:hAnsi="Times New Roman Regular" w:cs="Times New Roman Regular"/>
        </w:rPr>
        <w:t>228</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40.35%</w:t>
      </w:r>
      <w:r>
        <w:rPr>
          <w:rFonts w:ascii="Times New Roman Regular" w:eastAsia="宋体" w:hAnsi="Times New Roman Regular" w:cs="Times New Roman Regular"/>
        </w:rPr>
        <w:t>；社区安全设施需求</w:t>
      </w:r>
      <w:r>
        <w:rPr>
          <w:rFonts w:ascii="Times New Roman Regular" w:eastAsia="宋体" w:hAnsi="Times New Roman Regular" w:cs="Times New Roman Regular"/>
        </w:rPr>
        <w:t>185</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32.74%</w:t>
      </w:r>
      <w:r>
        <w:rPr>
          <w:rFonts w:ascii="Times New Roman Regular" w:eastAsia="宋体" w:hAnsi="Times New Roman Regular" w:cs="Times New Roman Regular"/>
        </w:rPr>
        <w:t>；垃圾处理设施需求</w:t>
      </w:r>
      <w:r>
        <w:rPr>
          <w:rFonts w:ascii="Times New Roman Regular" w:eastAsia="宋体" w:hAnsi="Times New Roman Regular" w:cs="Times New Roman Regular"/>
        </w:rPr>
        <w:t>176</w:t>
      </w:r>
      <w:r>
        <w:rPr>
          <w:rFonts w:ascii="Times New Roman Regular" w:eastAsia="宋体" w:hAnsi="Times New Roman Regular" w:cs="Times New Roman Regular"/>
        </w:rPr>
        <w:t>人，占总人数的</w:t>
      </w:r>
      <w:r>
        <w:rPr>
          <w:rFonts w:ascii="Times New Roman Regular" w:eastAsia="宋体" w:hAnsi="Times New Roman Regular" w:cs="Times New Roman Regular"/>
        </w:rPr>
        <w:t>31.15%</w:t>
      </w:r>
      <w:r>
        <w:rPr>
          <w:rFonts w:ascii="Times New Roman Regular" w:eastAsia="宋体" w:hAnsi="Times New Roman Regular" w:cs="Times New Roman Regular"/>
        </w:rPr>
        <w:t>。综上所述，公众对以上六个方</w:t>
      </w:r>
      <w:r>
        <w:rPr>
          <w:rFonts w:ascii="Times New Roman Regular" w:eastAsia="宋体" w:hAnsi="Times New Roman Regular" w:cs="Times New Roman Regular"/>
        </w:rPr>
        <w:lastRenderedPageBreak/>
        <w:t>面需求量较大。</w:t>
      </w:r>
    </w:p>
    <w:p w14:paraId="1FC027F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br w:type="page"/>
      </w:r>
    </w:p>
    <w:p w14:paraId="29C9D206" w14:textId="77777777" w:rsidR="00B72A3B" w:rsidRDefault="007E11EF">
      <w:pPr>
        <w:pStyle w:val="2"/>
        <w:numPr>
          <w:ilvl w:val="1"/>
          <w:numId w:val="0"/>
        </w:numPr>
      </w:pPr>
      <w:bookmarkStart w:id="220" w:name="_Toc663458420"/>
      <w:bookmarkStart w:id="221" w:name="_Toc2005704721"/>
      <w:r>
        <w:rPr>
          <w:rFonts w:hint="eastAsia"/>
        </w:rPr>
        <w:lastRenderedPageBreak/>
        <w:t xml:space="preserve">5.2 </w:t>
      </w:r>
      <w:r>
        <w:rPr>
          <w:rFonts w:hint="eastAsia"/>
        </w:rPr>
        <w:t>主体问卷描述性分析</w:t>
      </w:r>
      <w:bookmarkEnd w:id="220"/>
      <w:bookmarkEnd w:id="221"/>
    </w:p>
    <w:p w14:paraId="3E8AF8D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分析时，运用</w:t>
      </w:r>
      <w:r>
        <w:rPr>
          <w:rFonts w:ascii="Times New Roman Regular" w:eastAsia="宋体" w:hAnsi="Times New Roman Regular" w:cs="Times New Roman Regular" w:hint="eastAsia"/>
        </w:rPr>
        <w:t>SPSS</w:t>
      </w:r>
      <w:r>
        <w:rPr>
          <w:rFonts w:ascii="Times New Roman Regular" w:eastAsia="宋体" w:hAnsi="Times New Roman Regular" w:cs="Times New Roman Regular" w:hint="eastAsia"/>
        </w:rPr>
        <w:t>软件对模型进行描述性统计分析，分别计算各变量的极值、平均值，统计结果如下表所示。</w:t>
      </w:r>
    </w:p>
    <w:p w14:paraId="7479F11A" w14:textId="77777777" w:rsidR="00B72A3B" w:rsidRDefault="007E11EF">
      <w:pPr>
        <w:pStyle w:val="a3"/>
        <w:spacing w:before="156" w:after="156"/>
        <w:ind w:firstLine="400"/>
      </w:pPr>
      <w:r>
        <w:t>表</w:t>
      </w:r>
      <w:r>
        <w:t xml:space="preserve"> </w:t>
      </w:r>
      <w:fldSimple w:instr=" STYLEREF 1 \s ">
        <w:r>
          <w:t>5</w:t>
        </w:r>
      </w:fldSimple>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Start w:id="222" w:name="_Toc327778638"/>
      <w:r>
        <w:rPr>
          <w:rFonts w:hint="eastAsia"/>
        </w:rPr>
        <w:t>描述性统计分析表</w:t>
      </w:r>
      <w:bookmarkEnd w:id="222"/>
    </w:p>
    <w:tbl>
      <w:tblPr>
        <w:tblStyle w:val="ab"/>
        <w:tblpPr w:leftFromText="180" w:rightFromText="180" w:vertAnchor="text" w:horzAnchor="page" w:tblpXSpec="center" w:tblpY="21"/>
        <w:tblOverlap w:val="never"/>
        <w:tblW w:w="842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32"/>
        <w:gridCol w:w="2707"/>
        <w:gridCol w:w="1261"/>
        <w:gridCol w:w="1261"/>
        <w:gridCol w:w="1264"/>
      </w:tblGrid>
      <w:tr w:rsidR="00B72A3B" w14:paraId="0DECBB4D" w14:textId="77777777">
        <w:trPr>
          <w:trHeight w:hRule="exact" w:val="530"/>
          <w:jc w:val="center"/>
        </w:trPr>
        <w:tc>
          <w:tcPr>
            <w:tcW w:w="1932" w:type="dxa"/>
            <w:tcBorders>
              <w:bottom w:val="single" w:sz="6" w:space="0" w:color="auto"/>
            </w:tcBorders>
            <w:vAlign w:val="center"/>
          </w:tcPr>
          <w:p w14:paraId="052362D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维度</w:t>
            </w:r>
          </w:p>
        </w:tc>
        <w:tc>
          <w:tcPr>
            <w:tcW w:w="2707" w:type="dxa"/>
            <w:tcBorders>
              <w:bottom w:val="single" w:sz="6" w:space="0" w:color="auto"/>
            </w:tcBorders>
            <w:vAlign w:val="center"/>
          </w:tcPr>
          <w:p w14:paraId="39939744"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变量</w:t>
            </w:r>
          </w:p>
        </w:tc>
        <w:tc>
          <w:tcPr>
            <w:tcW w:w="1261" w:type="dxa"/>
            <w:tcBorders>
              <w:bottom w:val="single" w:sz="6" w:space="0" w:color="auto"/>
            </w:tcBorders>
            <w:vAlign w:val="center"/>
          </w:tcPr>
          <w:p w14:paraId="6E1ED84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极小值</w:t>
            </w:r>
          </w:p>
        </w:tc>
        <w:tc>
          <w:tcPr>
            <w:tcW w:w="1261" w:type="dxa"/>
            <w:tcBorders>
              <w:bottom w:val="single" w:sz="6" w:space="0" w:color="auto"/>
            </w:tcBorders>
            <w:vAlign w:val="center"/>
          </w:tcPr>
          <w:p w14:paraId="305C0E0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极大值</w:t>
            </w:r>
          </w:p>
        </w:tc>
        <w:tc>
          <w:tcPr>
            <w:tcW w:w="1264" w:type="dxa"/>
            <w:tcBorders>
              <w:bottom w:val="single" w:sz="6" w:space="0" w:color="auto"/>
            </w:tcBorders>
            <w:vAlign w:val="center"/>
          </w:tcPr>
          <w:p w14:paraId="56942F70"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平均值</w:t>
            </w:r>
          </w:p>
        </w:tc>
      </w:tr>
      <w:tr w:rsidR="00B72A3B" w14:paraId="43CF3E53" w14:textId="77777777">
        <w:trPr>
          <w:trHeight w:hRule="exact" w:val="530"/>
          <w:jc w:val="center"/>
        </w:trPr>
        <w:tc>
          <w:tcPr>
            <w:tcW w:w="1932" w:type="dxa"/>
            <w:vMerge w:val="restart"/>
            <w:tcBorders>
              <w:top w:val="single" w:sz="6" w:space="0" w:color="auto"/>
            </w:tcBorders>
            <w:vAlign w:val="center"/>
          </w:tcPr>
          <w:p w14:paraId="4DDA23C2" w14:textId="77777777" w:rsidR="00B72A3B" w:rsidRDefault="007E11EF">
            <w:pPr>
              <w:widowControl/>
              <w:spacing w:before="156" w:after="156"/>
              <w:ind w:firstLineChars="0" w:firstLine="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基础设施</w:t>
            </w:r>
          </w:p>
        </w:tc>
        <w:tc>
          <w:tcPr>
            <w:tcW w:w="2707" w:type="dxa"/>
            <w:tcBorders>
              <w:top w:val="single" w:sz="6" w:space="0" w:color="auto"/>
            </w:tcBorders>
            <w:vAlign w:val="center"/>
          </w:tcPr>
          <w:p w14:paraId="449A987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覆盖率满意度</w:t>
            </w:r>
          </w:p>
        </w:tc>
        <w:tc>
          <w:tcPr>
            <w:tcW w:w="1261" w:type="dxa"/>
            <w:tcBorders>
              <w:top w:val="single" w:sz="6" w:space="0" w:color="auto"/>
            </w:tcBorders>
            <w:vAlign w:val="center"/>
          </w:tcPr>
          <w:p w14:paraId="79D75ED9"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top w:val="single" w:sz="6" w:space="0" w:color="auto"/>
            </w:tcBorders>
            <w:vAlign w:val="center"/>
          </w:tcPr>
          <w:p w14:paraId="565E9A5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top w:val="single" w:sz="6" w:space="0" w:color="auto"/>
            </w:tcBorders>
            <w:vAlign w:val="center"/>
          </w:tcPr>
          <w:p w14:paraId="065346C9"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4.286726</w:t>
            </w:r>
          </w:p>
        </w:tc>
      </w:tr>
      <w:tr w:rsidR="00B72A3B" w14:paraId="134FCE74" w14:textId="77777777">
        <w:trPr>
          <w:trHeight w:hRule="exact" w:val="530"/>
          <w:jc w:val="center"/>
        </w:trPr>
        <w:tc>
          <w:tcPr>
            <w:tcW w:w="1932" w:type="dxa"/>
            <w:vMerge/>
            <w:vAlign w:val="center"/>
          </w:tcPr>
          <w:p w14:paraId="0096BD90"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vAlign w:val="center"/>
          </w:tcPr>
          <w:p w14:paraId="31F2F4C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政府重视程度</w:t>
            </w:r>
          </w:p>
        </w:tc>
        <w:tc>
          <w:tcPr>
            <w:tcW w:w="1261" w:type="dxa"/>
            <w:vAlign w:val="center"/>
          </w:tcPr>
          <w:p w14:paraId="50A4A03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56A2B52E"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3B0D966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4.00708</w:t>
            </w:r>
          </w:p>
        </w:tc>
      </w:tr>
      <w:tr w:rsidR="00B72A3B" w14:paraId="28E17CB9" w14:textId="77777777">
        <w:trPr>
          <w:trHeight w:hRule="exact" w:val="530"/>
          <w:jc w:val="center"/>
        </w:trPr>
        <w:tc>
          <w:tcPr>
            <w:tcW w:w="1932" w:type="dxa"/>
            <w:vMerge/>
            <w:tcBorders>
              <w:bottom w:val="single" w:sz="6" w:space="0" w:color="auto"/>
            </w:tcBorders>
            <w:vAlign w:val="center"/>
          </w:tcPr>
          <w:p w14:paraId="77AFF43B"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tcBorders>
              <w:bottom w:val="single" w:sz="6" w:space="0" w:color="auto"/>
            </w:tcBorders>
            <w:vAlign w:val="center"/>
          </w:tcPr>
          <w:p w14:paraId="34396F3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设施建设满意度</w:t>
            </w:r>
          </w:p>
        </w:tc>
        <w:tc>
          <w:tcPr>
            <w:tcW w:w="1261" w:type="dxa"/>
            <w:tcBorders>
              <w:bottom w:val="single" w:sz="6" w:space="0" w:color="auto"/>
            </w:tcBorders>
            <w:vAlign w:val="center"/>
          </w:tcPr>
          <w:p w14:paraId="1A6BC36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bottom w:val="single" w:sz="6" w:space="0" w:color="auto"/>
            </w:tcBorders>
            <w:vAlign w:val="center"/>
          </w:tcPr>
          <w:p w14:paraId="33352CE0"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bottom w:val="single" w:sz="6" w:space="0" w:color="auto"/>
            </w:tcBorders>
            <w:vAlign w:val="center"/>
          </w:tcPr>
          <w:p w14:paraId="1A076605"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4.093805</w:t>
            </w:r>
          </w:p>
        </w:tc>
      </w:tr>
      <w:tr w:rsidR="00B72A3B" w14:paraId="7EEACF38" w14:textId="77777777">
        <w:trPr>
          <w:trHeight w:hRule="exact" w:val="530"/>
          <w:jc w:val="center"/>
        </w:trPr>
        <w:tc>
          <w:tcPr>
            <w:tcW w:w="1932" w:type="dxa"/>
            <w:vMerge w:val="restart"/>
            <w:tcBorders>
              <w:top w:val="single" w:sz="6" w:space="0" w:color="auto"/>
            </w:tcBorders>
            <w:vAlign w:val="center"/>
          </w:tcPr>
          <w:p w14:paraId="6D7A93CE" w14:textId="77777777" w:rsidR="00B72A3B" w:rsidRDefault="007E11EF">
            <w:pPr>
              <w:widowControl/>
              <w:spacing w:before="156" w:after="156"/>
              <w:ind w:firstLineChars="0" w:firstLine="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公共服务</w:t>
            </w:r>
          </w:p>
        </w:tc>
        <w:tc>
          <w:tcPr>
            <w:tcW w:w="2707" w:type="dxa"/>
            <w:tcBorders>
              <w:top w:val="single" w:sz="6" w:space="0" w:color="auto"/>
            </w:tcBorders>
            <w:vAlign w:val="center"/>
          </w:tcPr>
          <w:p w14:paraId="1285346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普及性满意度</w:t>
            </w:r>
          </w:p>
        </w:tc>
        <w:tc>
          <w:tcPr>
            <w:tcW w:w="1261" w:type="dxa"/>
            <w:tcBorders>
              <w:top w:val="single" w:sz="6" w:space="0" w:color="auto"/>
            </w:tcBorders>
            <w:vAlign w:val="center"/>
          </w:tcPr>
          <w:p w14:paraId="1B393DB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top w:val="single" w:sz="6" w:space="0" w:color="auto"/>
            </w:tcBorders>
            <w:vAlign w:val="center"/>
          </w:tcPr>
          <w:p w14:paraId="7E00B86B"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top w:val="single" w:sz="6" w:space="0" w:color="auto"/>
            </w:tcBorders>
            <w:vAlign w:val="center"/>
          </w:tcPr>
          <w:p w14:paraId="7CAFCA24"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4.284956</w:t>
            </w:r>
          </w:p>
        </w:tc>
      </w:tr>
      <w:tr w:rsidR="00B72A3B" w14:paraId="00B1A8EE" w14:textId="77777777">
        <w:trPr>
          <w:trHeight w:hRule="exact" w:val="530"/>
          <w:jc w:val="center"/>
        </w:trPr>
        <w:tc>
          <w:tcPr>
            <w:tcW w:w="1932" w:type="dxa"/>
            <w:vMerge/>
            <w:vAlign w:val="center"/>
          </w:tcPr>
          <w:p w14:paraId="111C9933" w14:textId="77777777" w:rsidR="00B72A3B" w:rsidRDefault="00B72A3B">
            <w:pPr>
              <w:widowControl/>
              <w:spacing w:before="156" w:after="156"/>
              <w:ind w:firstLine="400"/>
              <w:jc w:val="center"/>
              <w:rPr>
                <w:rFonts w:ascii="宋体" w:eastAsia="宋体" w:hAnsi="宋体" w:cs="宋体"/>
                <w:color w:val="000000"/>
                <w:kern w:val="0"/>
                <w:sz w:val="20"/>
                <w:szCs w:val="20"/>
                <w:lang w:bidi="ar"/>
              </w:rPr>
            </w:pPr>
          </w:p>
        </w:tc>
        <w:tc>
          <w:tcPr>
            <w:tcW w:w="2707" w:type="dxa"/>
            <w:vAlign w:val="center"/>
          </w:tcPr>
          <w:p w14:paraId="112DE4C4"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便捷程度满意度</w:t>
            </w:r>
          </w:p>
        </w:tc>
        <w:tc>
          <w:tcPr>
            <w:tcW w:w="1261" w:type="dxa"/>
            <w:vAlign w:val="center"/>
          </w:tcPr>
          <w:p w14:paraId="28ADDF4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315ADFB0"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06442E52"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4.099115</w:t>
            </w:r>
          </w:p>
        </w:tc>
      </w:tr>
      <w:tr w:rsidR="00B72A3B" w14:paraId="10952399" w14:textId="77777777">
        <w:trPr>
          <w:trHeight w:hRule="exact" w:val="530"/>
          <w:jc w:val="center"/>
        </w:trPr>
        <w:tc>
          <w:tcPr>
            <w:tcW w:w="1932" w:type="dxa"/>
            <w:vMerge/>
            <w:tcBorders>
              <w:bottom w:val="single" w:sz="6" w:space="0" w:color="auto"/>
            </w:tcBorders>
            <w:vAlign w:val="center"/>
          </w:tcPr>
          <w:p w14:paraId="3AAA5B39" w14:textId="77777777" w:rsidR="00B72A3B" w:rsidRDefault="00B72A3B">
            <w:pPr>
              <w:widowControl/>
              <w:spacing w:before="156" w:after="156"/>
              <w:ind w:firstLine="400"/>
              <w:rPr>
                <w:rFonts w:ascii="宋体" w:eastAsia="宋体" w:hAnsi="宋体" w:cs="宋体"/>
                <w:color w:val="000000"/>
                <w:kern w:val="0"/>
                <w:sz w:val="20"/>
                <w:szCs w:val="20"/>
                <w:lang w:bidi="ar"/>
              </w:rPr>
            </w:pPr>
          </w:p>
        </w:tc>
        <w:tc>
          <w:tcPr>
            <w:tcW w:w="2707" w:type="dxa"/>
            <w:tcBorders>
              <w:bottom w:val="single" w:sz="6" w:space="0" w:color="auto"/>
            </w:tcBorders>
            <w:vAlign w:val="center"/>
          </w:tcPr>
          <w:p w14:paraId="347A6C5B"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是否真正惠及群众</w:t>
            </w:r>
          </w:p>
        </w:tc>
        <w:tc>
          <w:tcPr>
            <w:tcW w:w="1261" w:type="dxa"/>
            <w:tcBorders>
              <w:bottom w:val="single" w:sz="6" w:space="0" w:color="auto"/>
            </w:tcBorders>
            <w:vAlign w:val="center"/>
          </w:tcPr>
          <w:p w14:paraId="579BAB69"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bottom w:val="single" w:sz="6" w:space="0" w:color="auto"/>
            </w:tcBorders>
            <w:vAlign w:val="center"/>
          </w:tcPr>
          <w:p w14:paraId="0A0BB882"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bottom w:val="single" w:sz="6" w:space="0" w:color="auto"/>
            </w:tcBorders>
            <w:vAlign w:val="center"/>
          </w:tcPr>
          <w:p w14:paraId="7EB2132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4.246018</w:t>
            </w:r>
          </w:p>
        </w:tc>
      </w:tr>
      <w:tr w:rsidR="00B72A3B" w14:paraId="770CD14B" w14:textId="77777777">
        <w:trPr>
          <w:trHeight w:hRule="exact" w:val="530"/>
          <w:jc w:val="center"/>
        </w:trPr>
        <w:tc>
          <w:tcPr>
            <w:tcW w:w="1932" w:type="dxa"/>
            <w:vMerge w:val="restart"/>
            <w:tcBorders>
              <w:top w:val="single" w:sz="6" w:space="0" w:color="auto"/>
            </w:tcBorders>
            <w:vAlign w:val="center"/>
          </w:tcPr>
          <w:p w14:paraId="44835E0D" w14:textId="77777777" w:rsidR="00B72A3B" w:rsidRDefault="007E11EF">
            <w:pPr>
              <w:widowControl/>
              <w:spacing w:before="156" w:after="156"/>
              <w:ind w:firstLineChars="0" w:firstLine="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经济发展与就业</w:t>
            </w:r>
          </w:p>
        </w:tc>
        <w:tc>
          <w:tcPr>
            <w:tcW w:w="2707" w:type="dxa"/>
            <w:tcBorders>
              <w:top w:val="single" w:sz="6" w:space="0" w:color="auto"/>
            </w:tcBorders>
            <w:vAlign w:val="center"/>
          </w:tcPr>
          <w:p w14:paraId="7EBBFEC6"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本地经济发展满意度</w:t>
            </w:r>
          </w:p>
        </w:tc>
        <w:tc>
          <w:tcPr>
            <w:tcW w:w="1261" w:type="dxa"/>
            <w:tcBorders>
              <w:top w:val="single" w:sz="6" w:space="0" w:color="auto"/>
            </w:tcBorders>
            <w:vAlign w:val="center"/>
          </w:tcPr>
          <w:p w14:paraId="0D29DAE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top w:val="single" w:sz="6" w:space="0" w:color="auto"/>
            </w:tcBorders>
            <w:vAlign w:val="center"/>
          </w:tcPr>
          <w:p w14:paraId="19BFBC31"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top w:val="single" w:sz="6" w:space="0" w:color="auto"/>
            </w:tcBorders>
            <w:vAlign w:val="center"/>
          </w:tcPr>
          <w:p w14:paraId="6BA36955"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4.023009</w:t>
            </w:r>
          </w:p>
        </w:tc>
      </w:tr>
      <w:tr w:rsidR="00B72A3B" w14:paraId="6E1AF7E7" w14:textId="77777777">
        <w:trPr>
          <w:trHeight w:hRule="exact" w:val="530"/>
          <w:jc w:val="center"/>
        </w:trPr>
        <w:tc>
          <w:tcPr>
            <w:tcW w:w="1932" w:type="dxa"/>
            <w:vMerge/>
            <w:vAlign w:val="center"/>
          </w:tcPr>
          <w:p w14:paraId="41C62E58"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vAlign w:val="center"/>
          </w:tcPr>
          <w:p w14:paraId="6AECC8CC"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收入提高满意度</w:t>
            </w:r>
          </w:p>
        </w:tc>
        <w:tc>
          <w:tcPr>
            <w:tcW w:w="1261" w:type="dxa"/>
            <w:vAlign w:val="center"/>
          </w:tcPr>
          <w:p w14:paraId="18E02A5B"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6AC59C6E"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3A0F0AB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4.017699</w:t>
            </w:r>
          </w:p>
        </w:tc>
      </w:tr>
      <w:tr w:rsidR="00B72A3B" w14:paraId="61EE271E" w14:textId="77777777">
        <w:trPr>
          <w:trHeight w:hRule="exact" w:val="530"/>
          <w:jc w:val="center"/>
        </w:trPr>
        <w:tc>
          <w:tcPr>
            <w:tcW w:w="1932" w:type="dxa"/>
            <w:vMerge/>
            <w:vAlign w:val="center"/>
          </w:tcPr>
          <w:p w14:paraId="1BA54890"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vAlign w:val="center"/>
          </w:tcPr>
          <w:p w14:paraId="2EDD88AA"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就业机会增加满意度</w:t>
            </w:r>
          </w:p>
        </w:tc>
        <w:tc>
          <w:tcPr>
            <w:tcW w:w="1261" w:type="dxa"/>
            <w:vAlign w:val="center"/>
          </w:tcPr>
          <w:p w14:paraId="03D0BF1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7A40C82C"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224C3DDE"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4.309735</w:t>
            </w:r>
          </w:p>
        </w:tc>
      </w:tr>
      <w:tr w:rsidR="00B72A3B" w14:paraId="631A50BA" w14:textId="77777777">
        <w:trPr>
          <w:trHeight w:hRule="exact" w:val="530"/>
          <w:jc w:val="center"/>
        </w:trPr>
        <w:tc>
          <w:tcPr>
            <w:tcW w:w="1932" w:type="dxa"/>
            <w:vMerge/>
            <w:tcBorders>
              <w:bottom w:val="single" w:sz="6" w:space="0" w:color="auto"/>
            </w:tcBorders>
            <w:vAlign w:val="center"/>
          </w:tcPr>
          <w:p w14:paraId="085F8FF4"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tcBorders>
              <w:bottom w:val="single" w:sz="6" w:space="0" w:color="auto"/>
            </w:tcBorders>
            <w:vAlign w:val="center"/>
          </w:tcPr>
          <w:p w14:paraId="55224640"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就业技能提升满意度</w:t>
            </w:r>
          </w:p>
        </w:tc>
        <w:tc>
          <w:tcPr>
            <w:tcW w:w="1261" w:type="dxa"/>
            <w:tcBorders>
              <w:bottom w:val="single" w:sz="6" w:space="0" w:color="auto"/>
            </w:tcBorders>
            <w:vAlign w:val="center"/>
          </w:tcPr>
          <w:p w14:paraId="1EEDF17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bottom w:val="single" w:sz="6" w:space="0" w:color="auto"/>
            </w:tcBorders>
            <w:vAlign w:val="center"/>
          </w:tcPr>
          <w:p w14:paraId="2954875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bottom w:val="single" w:sz="6" w:space="0" w:color="auto"/>
            </w:tcBorders>
            <w:vAlign w:val="center"/>
          </w:tcPr>
          <w:p w14:paraId="2AD90826"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4.254867</w:t>
            </w:r>
          </w:p>
        </w:tc>
      </w:tr>
      <w:tr w:rsidR="00B72A3B" w14:paraId="38E14F09" w14:textId="77777777">
        <w:trPr>
          <w:trHeight w:hRule="exact" w:val="530"/>
          <w:jc w:val="center"/>
        </w:trPr>
        <w:tc>
          <w:tcPr>
            <w:tcW w:w="1932" w:type="dxa"/>
            <w:vMerge w:val="restart"/>
            <w:tcBorders>
              <w:top w:val="single" w:sz="6" w:space="0" w:color="auto"/>
            </w:tcBorders>
            <w:vAlign w:val="center"/>
          </w:tcPr>
          <w:p w14:paraId="0397CEE2" w14:textId="77777777" w:rsidR="00B72A3B" w:rsidRDefault="007E11EF">
            <w:pPr>
              <w:widowControl/>
              <w:spacing w:before="156" w:after="156"/>
              <w:ind w:firstLineChars="0" w:firstLine="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社会服务与文化</w:t>
            </w:r>
          </w:p>
        </w:tc>
        <w:tc>
          <w:tcPr>
            <w:tcW w:w="2707" w:type="dxa"/>
            <w:tcBorders>
              <w:top w:val="single" w:sz="6" w:space="0" w:color="auto"/>
            </w:tcBorders>
            <w:vAlign w:val="center"/>
          </w:tcPr>
          <w:p w14:paraId="71E8695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养老服务满意度</w:t>
            </w:r>
          </w:p>
        </w:tc>
        <w:tc>
          <w:tcPr>
            <w:tcW w:w="1261" w:type="dxa"/>
            <w:tcBorders>
              <w:top w:val="single" w:sz="6" w:space="0" w:color="auto"/>
            </w:tcBorders>
            <w:vAlign w:val="center"/>
          </w:tcPr>
          <w:p w14:paraId="7C1F6755"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top w:val="single" w:sz="6" w:space="0" w:color="auto"/>
            </w:tcBorders>
            <w:vAlign w:val="center"/>
          </w:tcPr>
          <w:p w14:paraId="5BCC119A"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top w:val="single" w:sz="6" w:space="0" w:color="auto"/>
            </w:tcBorders>
            <w:vAlign w:val="center"/>
          </w:tcPr>
          <w:p w14:paraId="3ECC262D"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4.228319</w:t>
            </w:r>
          </w:p>
        </w:tc>
      </w:tr>
      <w:tr w:rsidR="00B72A3B" w14:paraId="12077D1A" w14:textId="77777777">
        <w:trPr>
          <w:trHeight w:hRule="exact" w:val="530"/>
          <w:jc w:val="center"/>
        </w:trPr>
        <w:tc>
          <w:tcPr>
            <w:tcW w:w="1932" w:type="dxa"/>
            <w:vMerge/>
            <w:vAlign w:val="center"/>
          </w:tcPr>
          <w:p w14:paraId="36A1D912"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vAlign w:val="center"/>
          </w:tcPr>
          <w:p w14:paraId="7A11685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健身设施满意度</w:t>
            </w:r>
          </w:p>
        </w:tc>
        <w:tc>
          <w:tcPr>
            <w:tcW w:w="1261" w:type="dxa"/>
            <w:vAlign w:val="center"/>
          </w:tcPr>
          <w:p w14:paraId="08DCEBE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1E5216F1"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4E46ED39"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4.230088</w:t>
            </w:r>
          </w:p>
        </w:tc>
      </w:tr>
      <w:tr w:rsidR="00B72A3B" w14:paraId="6BCF9574" w14:textId="77777777">
        <w:trPr>
          <w:trHeight w:hRule="exact" w:val="530"/>
          <w:jc w:val="center"/>
        </w:trPr>
        <w:tc>
          <w:tcPr>
            <w:tcW w:w="1932" w:type="dxa"/>
            <w:vMerge/>
            <w:vAlign w:val="center"/>
          </w:tcPr>
          <w:p w14:paraId="4456F64F"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vAlign w:val="center"/>
          </w:tcPr>
          <w:p w14:paraId="57340073"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教育公平满意度</w:t>
            </w:r>
          </w:p>
        </w:tc>
        <w:tc>
          <w:tcPr>
            <w:tcW w:w="1261" w:type="dxa"/>
            <w:vAlign w:val="center"/>
          </w:tcPr>
          <w:p w14:paraId="01022E1F"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4BB015C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3D406E2D"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4.269027</w:t>
            </w:r>
          </w:p>
        </w:tc>
      </w:tr>
      <w:tr w:rsidR="00B72A3B" w14:paraId="1F0C9149" w14:textId="77777777">
        <w:trPr>
          <w:trHeight w:hRule="exact" w:val="530"/>
          <w:jc w:val="center"/>
        </w:trPr>
        <w:tc>
          <w:tcPr>
            <w:tcW w:w="1932" w:type="dxa"/>
            <w:vMerge/>
            <w:tcBorders>
              <w:bottom w:val="single" w:sz="6" w:space="0" w:color="auto"/>
            </w:tcBorders>
            <w:vAlign w:val="center"/>
          </w:tcPr>
          <w:p w14:paraId="15A56C91" w14:textId="77777777" w:rsidR="00B72A3B" w:rsidRDefault="00B72A3B">
            <w:pPr>
              <w:widowControl/>
              <w:spacing w:before="156" w:after="156"/>
              <w:ind w:firstLine="400"/>
              <w:jc w:val="left"/>
              <w:rPr>
                <w:rFonts w:ascii="宋体" w:eastAsia="宋体" w:hAnsi="宋体" w:cs="宋体"/>
                <w:color w:val="000000"/>
                <w:kern w:val="0"/>
                <w:sz w:val="20"/>
                <w:szCs w:val="20"/>
                <w:lang w:bidi="ar"/>
              </w:rPr>
            </w:pPr>
          </w:p>
        </w:tc>
        <w:tc>
          <w:tcPr>
            <w:tcW w:w="2707" w:type="dxa"/>
            <w:tcBorders>
              <w:bottom w:val="single" w:sz="6" w:space="0" w:color="auto"/>
            </w:tcBorders>
            <w:vAlign w:val="center"/>
          </w:tcPr>
          <w:p w14:paraId="0642C009"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当地文化活动满意度</w:t>
            </w:r>
          </w:p>
        </w:tc>
        <w:tc>
          <w:tcPr>
            <w:tcW w:w="1261" w:type="dxa"/>
            <w:tcBorders>
              <w:bottom w:val="single" w:sz="6" w:space="0" w:color="auto"/>
            </w:tcBorders>
            <w:vAlign w:val="center"/>
          </w:tcPr>
          <w:p w14:paraId="49CDC614"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bottom w:val="single" w:sz="6" w:space="0" w:color="auto"/>
            </w:tcBorders>
            <w:vAlign w:val="center"/>
          </w:tcPr>
          <w:p w14:paraId="7634B891"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bottom w:val="single" w:sz="6" w:space="0" w:color="auto"/>
            </w:tcBorders>
            <w:vAlign w:val="center"/>
          </w:tcPr>
          <w:p w14:paraId="5F998191"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4.261947</w:t>
            </w:r>
          </w:p>
        </w:tc>
      </w:tr>
      <w:tr w:rsidR="00B72A3B" w14:paraId="54379FA0" w14:textId="77777777">
        <w:trPr>
          <w:trHeight w:hRule="exact" w:val="530"/>
          <w:jc w:val="center"/>
        </w:trPr>
        <w:tc>
          <w:tcPr>
            <w:tcW w:w="1932" w:type="dxa"/>
            <w:vMerge w:val="restart"/>
            <w:tcBorders>
              <w:top w:val="single" w:sz="6" w:space="0" w:color="auto"/>
            </w:tcBorders>
            <w:vAlign w:val="center"/>
          </w:tcPr>
          <w:p w14:paraId="402E6FCB" w14:textId="77777777" w:rsidR="00B72A3B" w:rsidRDefault="007E11EF">
            <w:pPr>
              <w:widowControl/>
              <w:spacing w:before="156" w:after="156"/>
              <w:ind w:firstLineChars="0" w:firstLine="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生态环境与资源开发</w:t>
            </w:r>
          </w:p>
        </w:tc>
        <w:tc>
          <w:tcPr>
            <w:tcW w:w="2707" w:type="dxa"/>
            <w:tcBorders>
              <w:top w:val="single" w:sz="6" w:space="0" w:color="auto"/>
            </w:tcBorders>
            <w:vAlign w:val="center"/>
          </w:tcPr>
          <w:p w14:paraId="5083832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相关部门推动绿色发展态度</w:t>
            </w:r>
          </w:p>
        </w:tc>
        <w:tc>
          <w:tcPr>
            <w:tcW w:w="1261" w:type="dxa"/>
            <w:tcBorders>
              <w:top w:val="single" w:sz="6" w:space="0" w:color="auto"/>
            </w:tcBorders>
            <w:vAlign w:val="center"/>
          </w:tcPr>
          <w:p w14:paraId="604B6926"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tcBorders>
              <w:top w:val="single" w:sz="6" w:space="0" w:color="auto"/>
            </w:tcBorders>
            <w:vAlign w:val="center"/>
          </w:tcPr>
          <w:p w14:paraId="480DCBEB"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tcBorders>
              <w:top w:val="single" w:sz="6" w:space="0" w:color="auto"/>
            </w:tcBorders>
            <w:vAlign w:val="center"/>
          </w:tcPr>
          <w:p w14:paraId="5454CC8A"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4.359292</w:t>
            </w:r>
          </w:p>
        </w:tc>
      </w:tr>
      <w:tr w:rsidR="00B72A3B" w14:paraId="577222CE" w14:textId="77777777">
        <w:trPr>
          <w:trHeight w:hRule="exact" w:val="530"/>
          <w:jc w:val="center"/>
        </w:trPr>
        <w:tc>
          <w:tcPr>
            <w:tcW w:w="1932" w:type="dxa"/>
            <w:vMerge/>
            <w:vAlign w:val="center"/>
          </w:tcPr>
          <w:p w14:paraId="74F3A0A0" w14:textId="77777777" w:rsidR="00B72A3B" w:rsidRDefault="00B72A3B">
            <w:pPr>
              <w:widowControl/>
              <w:spacing w:before="156" w:after="156"/>
              <w:ind w:firstLine="400"/>
              <w:rPr>
                <w:rFonts w:ascii="宋体" w:eastAsia="宋体" w:hAnsi="宋体" w:cs="宋体"/>
                <w:color w:val="000000"/>
                <w:kern w:val="0"/>
                <w:sz w:val="20"/>
                <w:szCs w:val="20"/>
                <w:lang w:bidi="ar"/>
              </w:rPr>
            </w:pPr>
          </w:p>
        </w:tc>
        <w:tc>
          <w:tcPr>
            <w:tcW w:w="2707" w:type="dxa"/>
            <w:vAlign w:val="center"/>
          </w:tcPr>
          <w:p w14:paraId="416622B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生态环境改善满意度</w:t>
            </w:r>
          </w:p>
        </w:tc>
        <w:tc>
          <w:tcPr>
            <w:tcW w:w="1261" w:type="dxa"/>
            <w:vAlign w:val="center"/>
          </w:tcPr>
          <w:p w14:paraId="064ECBC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17EC7074"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64A2DFD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4.214159</w:t>
            </w:r>
          </w:p>
        </w:tc>
      </w:tr>
      <w:tr w:rsidR="00B72A3B" w14:paraId="12B49088" w14:textId="77777777">
        <w:trPr>
          <w:trHeight w:hRule="exact" w:val="599"/>
          <w:jc w:val="center"/>
        </w:trPr>
        <w:tc>
          <w:tcPr>
            <w:tcW w:w="1932" w:type="dxa"/>
            <w:vMerge/>
            <w:vAlign w:val="center"/>
          </w:tcPr>
          <w:p w14:paraId="50AE21A9" w14:textId="77777777" w:rsidR="00B72A3B" w:rsidRDefault="00B72A3B">
            <w:pPr>
              <w:widowControl/>
              <w:spacing w:before="156" w:after="156"/>
              <w:ind w:firstLine="400"/>
              <w:rPr>
                <w:rFonts w:ascii="宋体" w:eastAsia="宋体" w:hAnsi="宋体" w:cs="宋体"/>
                <w:color w:val="000000"/>
                <w:kern w:val="0"/>
                <w:sz w:val="20"/>
                <w:szCs w:val="20"/>
                <w:lang w:bidi="ar"/>
              </w:rPr>
            </w:pPr>
          </w:p>
        </w:tc>
        <w:tc>
          <w:tcPr>
            <w:tcW w:w="2707" w:type="dxa"/>
            <w:vAlign w:val="center"/>
          </w:tcPr>
          <w:p w14:paraId="434E2EA8"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资源保护与开发满意度</w:t>
            </w:r>
          </w:p>
        </w:tc>
        <w:tc>
          <w:tcPr>
            <w:tcW w:w="1261" w:type="dxa"/>
            <w:vAlign w:val="center"/>
          </w:tcPr>
          <w:p w14:paraId="2960A9D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1</w:t>
            </w:r>
          </w:p>
        </w:tc>
        <w:tc>
          <w:tcPr>
            <w:tcW w:w="1261" w:type="dxa"/>
            <w:vAlign w:val="center"/>
          </w:tcPr>
          <w:p w14:paraId="7C606987"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5</w:t>
            </w:r>
          </w:p>
        </w:tc>
        <w:tc>
          <w:tcPr>
            <w:tcW w:w="1264" w:type="dxa"/>
            <w:vAlign w:val="center"/>
          </w:tcPr>
          <w:p w14:paraId="19BD6ABD" w14:textId="77777777" w:rsidR="00B72A3B" w:rsidRDefault="007E11EF">
            <w:pPr>
              <w:widowControl/>
              <w:spacing w:before="156" w:after="156"/>
              <w:ind w:firstLine="400"/>
              <w:jc w:val="center"/>
              <w:rPr>
                <w:rFonts w:ascii="宋体" w:eastAsia="宋体" w:hAnsi="宋体" w:cs="宋体"/>
                <w:color w:val="000000"/>
                <w:kern w:val="0"/>
                <w:sz w:val="20"/>
                <w:szCs w:val="20"/>
                <w:lang w:bidi="ar"/>
              </w:rPr>
            </w:pPr>
            <w:r>
              <w:rPr>
                <w:rFonts w:ascii="宋体" w:eastAsia="宋体" w:hAnsi="宋体" w:hint="eastAsia"/>
                <w:color w:val="000000"/>
                <w:sz w:val="20"/>
                <w:szCs w:val="20"/>
              </w:rPr>
              <w:t>4.352212</w:t>
            </w:r>
          </w:p>
        </w:tc>
      </w:tr>
    </w:tbl>
    <w:p w14:paraId="341969E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全域公共服务一体化的问卷调查数据，整体满意度表现出色，各维度均反映出受访者对服务的认可。具体而言，生态环境与资源开发方面的满意度较高，特别是对相关部门推动绿色发展态度和资源保护与开发的评价最为积极，表明这些领域的政策和措施得到了较好的落实。公共服务的普及性、便捷程度以及实际惠及程度也均显示出较高的满意度，说明公共服务在满足群众需求方面取得了显著成效。然而，经济发展与就业方面的满意度相对较低，尤其是收入提高和本地经济发展方面的评价略逊一筹，提示需要进一步关注和改善这些领域。整体来看，</w:t>
      </w:r>
      <w:r>
        <w:rPr>
          <w:rFonts w:ascii="Times New Roman Regular" w:eastAsia="宋体" w:hAnsi="Times New Roman Regular" w:cs="Times New Roman Regular" w:hint="eastAsia"/>
        </w:rPr>
        <w:lastRenderedPageBreak/>
        <w:t>调查结果显示公共服务体系在多个方面都表现出色，但经济和就业相关服务的满意度相对较低，较其他维度有提升空间。</w:t>
      </w:r>
    </w:p>
    <w:p w14:paraId="4E009B1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此外，对公众需求进行描述性统计得到结果如下：</w:t>
      </w:r>
    </w:p>
    <w:p w14:paraId="084B52FF" w14:textId="77777777" w:rsidR="00B72A3B" w:rsidRDefault="007E11EF">
      <w:pPr>
        <w:pStyle w:val="a3"/>
        <w:spacing w:before="156" w:after="156"/>
        <w:ind w:firstLine="400"/>
      </w:pPr>
      <w:r>
        <w:t>表</w:t>
      </w:r>
      <w:r>
        <w:t xml:space="preserve"> </w:t>
      </w:r>
      <w:fldSimple w:instr=" STYLEREF 1 \s ">
        <w:r>
          <w:t>5</w:t>
        </w:r>
      </w:fldSimple>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bookmarkStart w:id="223" w:name="_Toc92555643"/>
      <w:r>
        <w:rPr>
          <w:rFonts w:hint="eastAsia"/>
        </w:rPr>
        <w:t>公众需求分析表</w:t>
      </w:r>
      <w:bookmarkEnd w:id="223"/>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72A3B" w14:paraId="59FEF6ED" w14:textId="77777777">
        <w:tc>
          <w:tcPr>
            <w:tcW w:w="8296" w:type="dxa"/>
            <w:gridSpan w:val="2"/>
            <w:tcBorders>
              <w:top w:val="single" w:sz="12" w:space="0" w:color="auto"/>
              <w:bottom w:val="single" w:sz="8" w:space="0" w:color="auto"/>
            </w:tcBorders>
          </w:tcPr>
          <w:p w14:paraId="4CBBC199" w14:textId="77777777" w:rsidR="00B72A3B" w:rsidRDefault="007E11EF">
            <w:pPr>
              <w:spacing w:before="156" w:after="156"/>
              <w:ind w:firstLine="482"/>
              <w:jc w:val="center"/>
              <w:rPr>
                <w:rFonts w:ascii="宋体" w:eastAsia="宋体" w:hAnsi="宋体"/>
              </w:rPr>
            </w:pPr>
            <w:r>
              <w:rPr>
                <w:rFonts w:ascii="宋体" w:eastAsia="宋体" w:hAnsi="宋体" w:hint="eastAsia"/>
                <w:b/>
                <w:bCs/>
              </w:rPr>
              <w:t>公众认为便携度较差</w:t>
            </w:r>
          </w:p>
        </w:tc>
      </w:tr>
      <w:tr w:rsidR="00B72A3B" w14:paraId="3E4173CB" w14:textId="77777777">
        <w:tc>
          <w:tcPr>
            <w:tcW w:w="4148" w:type="dxa"/>
            <w:tcBorders>
              <w:top w:val="single" w:sz="8" w:space="0" w:color="auto"/>
            </w:tcBorders>
          </w:tcPr>
          <w:p w14:paraId="2553D4F7" w14:textId="77777777" w:rsidR="00B72A3B" w:rsidRDefault="007E11EF">
            <w:pPr>
              <w:spacing w:before="156" w:after="156"/>
              <w:ind w:firstLine="480"/>
              <w:jc w:val="center"/>
              <w:rPr>
                <w:rFonts w:ascii="宋体" w:eastAsia="宋体" w:hAnsi="宋体"/>
              </w:rPr>
            </w:pPr>
            <w:r>
              <w:rPr>
                <w:rFonts w:ascii="宋体" w:eastAsia="宋体" w:hAnsi="宋体" w:hint="eastAsia"/>
              </w:rPr>
              <w:t>垃圾处理设施</w:t>
            </w:r>
          </w:p>
        </w:tc>
        <w:tc>
          <w:tcPr>
            <w:tcW w:w="4148" w:type="dxa"/>
            <w:tcBorders>
              <w:top w:val="single" w:sz="8" w:space="0" w:color="auto"/>
            </w:tcBorders>
          </w:tcPr>
          <w:p w14:paraId="1C1DCCAB" w14:textId="77777777" w:rsidR="00B72A3B" w:rsidRDefault="007E11EF">
            <w:pPr>
              <w:spacing w:before="156" w:after="156"/>
              <w:ind w:firstLine="480"/>
              <w:jc w:val="center"/>
              <w:rPr>
                <w:rFonts w:ascii="宋体" w:eastAsia="宋体" w:hAnsi="宋体"/>
              </w:rPr>
            </w:pPr>
            <w:r>
              <w:rPr>
                <w:rFonts w:ascii="宋体" w:eastAsia="宋体" w:hAnsi="宋体" w:hint="eastAsia"/>
              </w:rPr>
              <w:t>55</w:t>
            </w:r>
          </w:p>
        </w:tc>
      </w:tr>
      <w:tr w:rsidR="00B72A3B" w14:paraId="0C707D06" w14:textId="77777777">
        <w:tc>
          <w:tcPr>
            <w:tcW w:w="4148" w:type="dxa"/>
          </w:tcPr>
          <w:p w14:paraId="70040B02" w14:textId="77777777" w:rsidR="00B72A3B" w:rsidRDefault="007E11EF">
            <w:pPr>
              <w:spacing w:before="156" w:after="156"/>
              <w:ind w:firstLine="480"/>
              <w:jc w:val="center"/>
              <w:rPr>
                <w:rFonts w:ascii="宋体" w:eastAsia="宋体" w:hAnsi="宋体"/>
              </w:rPr>
            </w:pPr>
            <w:r>
              <w:rPr>
                <w:rFonts w:ascii="宋体" w:eastAsia="宋体" w:hAnsi="宋体" w:hint="eastAsia"/>
              </w:rPr>
              <w:t>公共交通</w:t>
            </w:r>
          </w:p>
        </w:tc>
        <w:tc>
          <w:tcPr>
            <w:tcW w:w="4148" w:type="dxa"/>
          </w:tcPr>
          <w:p w14:paraId="66274AE1" w14:textId="77777777" w:rsidR="00B72A3B" w:rsidRDefault="007E11EF">
            <w:pPr>
              <w:spacing w:before="156" w:after="156"/>
              <w:ind w:firstLine="480"/>
              <w:jc w:val="center"/>
              <w:rPr>
                <w:rFonts w:ascii="宋体" w:eastAsia="宋体" w:hAnsi="宋体"/>
              </w:rPr>
            </w:pPr>
            <w:r>
              <w:rPr>
                <w:rFonts w:ascii="宋体" w:eastAsia="宋体" w:hAnsi="宋体" w:hint="eastAsia"/>
              </w:rPr>
              <w:t>40</w:t>
            </w:r>
          </w:p>
        </w:tc>
      </w:tr>
      <w:tr w:rsidR="00B72A3B" w14:paraId="4136970A" w14:textId="77777777">
        <w:tc>
          <w:tcPr>
            <w:tcW w:w="4148" w:type="dxa"/>
          </w:tcPr>
          <w:p w14:paraId="5278F624" w14:textId="77777777" w:rsidR="00B72A3B" w:rsidRDefault="007E11EF">
            <w:pPr>
              <w:spacing w:before="156" w:after="156"/>
              <w:ind w:firstLine="480"/>
              <w:jc w:val="center"/>
              <w:rPr>
                <w:rFonts w:ascii="宋体" w:eastAsia="宋体" w:hAnsi="宋体"/>
              </w:rPr>
            </w:pPr>
            <w:r>
              <w:rPr>
                <w:rFonts w:ascii="宋体" w:eastAsia="宋体" w:hAnsi="宋体" w:hint="eastAsia"/>
              </w:rPr>
              <w:t>医疗服务</w:t>
            </w:r>
          </w:p>
        </w:tc>
        <w:tc>
          <w:tcPr>
            <w:tcW w:w="4148" w:type="dxa"/>
          </w:tcPr>
          <w:p w14:paraId="0587AE4E" w14:textId="77777777" w:rsidR="00B72A3B" w:rsidRDefault="007E11EF">
            <w:pPr>
              <w:spacing w:before="156" w:after="156"/>
              <w:ind w:firstLine="480"/>
              <w:jc w:val="center"/>
              <w:rPr>
                <w:rFonts w:ascii="宋体" w:eastAsia="宋体" w:hAnsi="宋体"/>
              </w:rPr>
            </w:pPr>
            <w:r>
              <w:rPr>
                <w:rFonts w:ascii="宋体" w:eastAsia="宋体" w:hAnsi="宋体" w:hint="eastAsia"/>
              </w:rPr>
              <w:t>38</w:t>
            </w:r>
          </w:p>
        </w:tc>
      </w:tr>
      <w:tr w:rsidR="00B72A3B" w14:paraId="50D12529" w14:textId="77777777">
        <w:tc>
          <w:tcPr>
            <w:tcW w:w="4148" w:type="dxa"/>
            <w:tcBorders>
              <w:bottom w:val="single" w:sz="12" w:space="0" w:color="auto"/>
            </w:tcBorders>
          </w:tcPr>
          <w:p w14:paraId="664D3704" w14:textId="77777777" w:rsidR="00B72A3B" w:rsidRDefault="007E11EF">
            <w:pPr>
              <w:spacing w:before="156" w:after="156"/>
              <w:ind w:firstLine="480"/>
              <w:jc w:val="center"/>
              <w:rPr>
                <w:rFonts w:ascii="宋体" w:eastAsia="宋体" w:hAnsi="宋体"/>
              </w:rPr>
            </w:pPr>
            <w:r>
              <w:rPr>
                <w:rFonts w:ascii="宋体" w:eastAsia="宋体" w:hAnsi="宋体" w:hint="eastAsia"/>
              </w:rPr>
              <w:t>养老服务</w:t>
            </w:r>
          </w:p>
        </w:tc>
        <w:tc>
          <w:tcPr>
            <w:tcW w:w="4148" w:type="dxa"/>
            <w:tcBorders>
              <w:bottom w:val="single" w:sz="12" w:space="0" w:color="auto"/>
            </w:tcBorders>
          </w:tcPr>
          <w:p w14:paraId="3B44933B" w14:textId="77777777" w:rsidR="00B72A3B" w:rsidRDefault="007E11EF">
            <w:pPr>
              <w:spacing w:before="156" w:after="156"/>
              <w:ind w:firstLine="480"/>
              <w:jc w:val="center"/>
              <w:rPr>
                <w:rFonts w:ascii="宋体" w:eastAsia="宋体" w:hAnsi="宋体"/>
              </w:rPr>
            </w:pPr>
            <w:r>
              <w:rPr>
                <w:rFonts w:ascii="宋体" w:eastAsia="宋体" w:hAnsi="宋体" w:hint="eastAsia"/>
              </w:rPr>
              <w:t>32</w:t>
            </w:r>
          </w:p>
        </w:tc>
      </w:tr>
      <w:tr w:rsidR="00B72A3B" w14:paraId="3A756F08" w14:textId="77777777">
        <w:tc>
          <w:tcPr>
            <w:tcW w:w="8296" w:type="dxa"/>
            <w:gridSpan w:val="2"/>
            <w:tcBorders>
              <w:top w:val="single" w:sz="12" w:space="0" w:color="auto"/>
              <w:bottom w:val="single" w:sz="8" w:space="0" w:color="auto"/>
            </w:tcBorders>
          </w:tcPr>
          <w:p w14:paraId="028B70DD" w14:textId="77777777" w:rsidR="00B72A3B" w:rsidRDefault="007E11EF">
            <w:pPr>
              <w:spacing w:before="156" w:after="156"/>
              <w:ind w:firstLine="482"/>
              <w:jc w:val="center"/>
              <w:rPr>
                <w:rFonts w:ascii="宋体" w:eastAsia="宋体" w:hAnsi="宋体"/>
              </w:rPr>
            </w:pPr>
            <w:r>
              <w:rPr>
                <w:rFonts w:ascii="宋体" w:eastAsia="宋体" w:hAnsi="宋体" w:hint="eastAsia"/>
                <w:b/>
                <w:bCs/>
              </w:rPr>
              <w:t>公众对公共服务的需求</w:t>
            </w:r>
          </w:p>
        </w:tc>
      </w:tr>
      <w:tr w:rsidR="00B72A3B" w14:paraId="2A7E4204" w14:textId="77777777">
        <w:tc>
          <w:tcPr>
            <w:tcW w:w="4148" w:type="dxa"/>
          </w:tcPr>
          <w:p w14:paraId="463147D8" w14:textId="77777777" w:rsidR="00B72A3B" w:rsidRDefault="007E11EF">
            <w:pPr>
              <w:spacing w:before="156" w:after="156"/>
              <w:ind w:firstLine="480"/>
              <w:jc w:val="center"/>
              <w:rPr>
                <w:rFonts w:ascii="宋体" w:eastAsia="宋体" w:hAnsi="宋体"/>
              </w:rPr>
            </w:pPr>
            <w:r>
              <w:rPr>
                <w:rFonts w:ascii="宋体" w:eastAsia="宋体" w:hAnsi="宋体" w:hint="eastAsia"/>
              </w:rPr>
              <w:t>医疗服务</w:t>
            </w:r>
          </w:p>
        </w:tc>
        <w:tc>
          <w:tcPr>
            <w:tcW w:w="4148" w:type="dxa"/>
          </w:tcPr>
          <w:p w14:paraId="6B9E1450" w14:textId="77777777" w:rsidR="00B72A3B" w:rsidRDefault="007E11EF">
            <w:pPr>
              <w:spacing w:before="156" w:after="156"/>
              <w:ind w:firstLine="480"/>
              <w:jc w:val="center"/>
              <w:rPr>
                <w:rFonts w:ascii="宋体" w:eastAsia="宋体" w:hAnsi="宋体"/>
              </w:rPr>
            </w:pPr>
            <w:r>
              <w:rPr>
                <w:rFonts w:ascii="宋体" w:eastAsia="宋体" w:hAnsi="宋体" w:hint="eastAsia"/>
              </w:rPr>
              <w:t>408</w:t>
            </w:r>
          </w:p>
        </w:tc>
      </w:tr>
      <w:tr w:rsidR="00B72A3B" w14:paraId="57EF2DD8" w14:textId="77777777">
        <w:tc>
          <w:tcPr>
            <w:tcW w:w="4148" w:type="dxa"/>
          </w:tcPr>
          <w:p w14:paraId="48B75E28" w14:textId="77777777" w:rsidR="00B72A3B" w:rsidRDefault="007E11EF">
            <w:pPr>
              <w:spacing w:before="156" w:after="156"/>
              <w:ind w:firstLine="480"/>
              <w:jc w:val="center"/>
              <w:rPr>
                <w:rFonts w:ascii="宋体" w:eastAsia="宋体" w:hAnsi="宋体"/>
              </w:rPr>
            </w:pPr>
            <w:r>
              <w:rPr>
                <w:rFonts w:ascii="宋体" w:eastAsia="宋体" w:hAnsi="宋体" w:hint="eastAsia"/>
              </w:rPr>
              <w:t>教育服务</w:t>
            </w:r>
          </w:p>
        </w:tc>
        <w:tc>
          <w:tcPr>
            <w:tcW w:w="4148" w:type="dxa"/>
          </w:tcPr>
          <w:p w14:paraId="3DA4020B" w14:textId="77777777" w:rsidR="00B72A3B" w:rsidRDefault="007E11EF">
            <w:pPr>
              <w:spacing w:before="156" w:after="156"/>
              <w:ind w:firstLine="480"/>
              <w:jc w:val="center"/>
              <w:rPr>
                <w:rFonts w:ascii="宋体" w:eastAsia="宋体" w:hAnsi="宋体"/>
              </w:rPr>
            </w:pPr>
            <w:r>
              <w:rPr>
                <w:rFonts w:ascii="宋体" w:eastAsia="宋体" w:hAnsi="宋体" w:hint="eastAsia"/>
              </w:rPr>
              <w:t>330</w:t>
            </w:r>
          </w:p>
        </w:tc>
      </w:tr>
      <w:tr w:rsidR="00B72A3B" w14:paraId="16B86C57" w14:textId="77777777">
        <w:tc>
          <w:tcPr>
            <w:tcW w:w="4148" w:type="dxa"/>
          </w:tcPr>
          <w:p w14:paraId="0DBEAD1C" w14:textId="77777777" w:rsidR="00B72A3B" w:rsidRDefault="007E11EF">
            <w:pPr>
              <w:spacing w:before="156" w:after="156"/>
              <w:ind w:firstLine="480"/>
              <w:jc w:val="center"/>
              <w:rPr>
                <w:rFonts w:ascii="宋体" w:eastAsia="宋体" w:hAnsi="宋体"/>
              </w:rPr>
            </w:pPr>
            <w:r>
              <w:rPr>
                <w:rFonts w:ascii="宋体" w:eastAsia="宋体" w:hAnsi="宋体" w:hint="eastAsia"/>
              </w:rPr>
              <w:t>养老服务</w:t>
            </w:r>
          </w:p>
        </w:tc>
        <w:tc>
          <w:tcPr>
            <w:tcW w:w="4148" w:type="dxa"/>
          </w:tcPr>
          <w:p w14:paraId="6703C564" w14:textId="77777777" w:rsidR="00B72A3B" w:rsidRDefault="007E11EF">
            <w:pPr>
              <w:spacing w:before="156" w:after="156"/>
              <w:ind w:firstLine="480"/>
              <w:jc w:val="center"/>
              <w:rPr>
                <w:rFonts w:ascii="宋体" w:eastAsia="宋体" w:hAnsi="宋体"/>
              </w:rPr>
            </w:pPr>
            <w:r>
              <w:rPr>
                <w:rFonts w:ascii="宋体" w:eastAsia="宋体" w:hAnsi="宋体" w:hint="eastAsia"/>
              </w:rPr>
              <w:t>309</w:t>
            </w:r>
          </w:p>
        </w:tc>
      </w:tr>
      <w:tr w:rsidR="00B72A3B" w14:paraId="4863756E" w14:textId="77777777">
        <w:tc>
          <w:tcPr>
            <w:tcW w:w="4148" w:type="dxa"/>
          </w:tcPr>
          <w:p w14:paraId="3C21055F" w14:textId="77777777" w:rsidR="00B72A3B" w:rsidRDefault="007E11EF">
            <w:pPr>
              <w:spacing w:before="156" w:after="156"/>
              <w:ind w:firstLine="480"/>
              <w:jc w:val="center"/>
              <w:rPr>
                <w:rFonts w:ascii="宋体" w:eastAsia="宋体" w:hAnsi="宋体"/>
              </w:rPr>
            </w:pPr>
            <w:r>
              <w:rPr>
                <w:rFonts w:ascii="宋体" w:eastAsia="宋体" w:hAnsi="宋体" w:hint="eastAsia"/>
              </w:rPr>
              <w:t>公共交通</w:t>
            </w:r>
          </w:p>
        </w:tc>
        <w:tc>
          <w:tcPr>
            <w:tcW w:w="4148" w:type="dxa"/>
          </w:tcPr>
          <w:p w14:paraId="59D7D717" w14:textId="77777777" w:rsidR="00B72A3B" w:rsidRDefault="007E11EF">
            <w:pPr>
              <w:spacing w:before="156" w:after="156"/>
              <w:ind w:firstLine="480"/>
              <w:jc w:val="center"/>
              <w:rPr>
                <w:rFonts w:ascii="宋体" w:eastAsia="宋体" w:hAnsi="宋体"/>
              </w:rPr>
            </w:pPr>
            <w:r>
              <w:rPr>
                <w:rFonts w:ascii="宋体" w:eastAsia="宋体" w:hAnsi="宋体" w:hint="eastAsia"/>
              </w:rPr>
              <w:t>228</w:t>
            </w:r>
          </w:p>
        </w:tc>
      </w:tr>
      <w:tr w:rsidR="00B72A3B" w14:paraId="4196D61A" w14:textId="77777777">
        <w:tc>
          <w:tcPr>
            <w:tcW w:w="4148" w:type="dxa"/>
          </w:tcPr>
          <w:p w14:paraId="2A9CE244" w14:textId="77777777" w:rsidR="00B72A3B" w:rsidRDefault="007E11EF">
            <w:pPr>
              <w:spacing w:before="156" w:after="156"/>
              <w:ind w:firstLine="480"/>
              <w:jc w:val="center"/>
              <w:rPr>
                <w:rFonts w:ascii="宋体" w:eastAsia="宋体" w:hAnsi="宋体"/>
              </w:rPr>
            </w:pPr>
            <w:r>
              <w:rPr>
                <w:rFonts w:ascii="宋体" w:eastAsia="宋体" w:hAnsi="宋体" w:hint="eastAsia"/>
              </w:rPr>
              <w:t>社区安全措施</w:t>
            </w:r>
          </w:p>
        </w:tc>
        <w:tc>
          <w:tcPr>
            <w:tcW w:w="4148" w:type="dxa"/>
          </w:tcPr>
          <w:p w14:paraId="5FA1145B" w14:textId="77777777" w:rsidR="00B72A3B" w:rsidRDefault="007E11EF">
            <w:pPr>
              <w:spacing w:before="156" w:after="156"/>
              <w:ind w:firstLine="480"/>
              <w:jc w:val="center"/>
              <w:rPr>
                <w:rFonts w:ascii="宋体" w:eastAsia="宋体" w:hAnsi="宋体"/>
              </w:rPr>
            </w:pPr>
            <w:r>
              <w:rPr>
                <w:rFonts w:ascii="宋体" w:eastAsia="宋体" w:hAnsi="宋体" w:hint="eastAsia"/>
              </w:rPr>
              <w:t>185</w:t>
            </w:r>
          </w:p>
        </w:tc>
      </w:tr>
      <w:tr w:rsidR="00B72A3B" w14:paraId="4FC15979" w14:textId="77777777">
        <w:tc>
          <w:tcPr>
            <w:tcW w:w="4148" w:type="dxa"/>
            <w:tcBorders>
              <w:bottom w:val="single" w:sz="12" w:space="0" w:color="auto"/>
            </w:tcBorders>
          </w:tcPr>
          <w:p w14:paraId="52A084A0" w14:textId="77777777" w:rsidR="00B72A3B" w:rsidRDefault="007E11EF">
            <w:pPr>
              <w:spacing w:before="156" w:after="156"/>
              <w:ind w:firstLine="480"/>
              <w:jc w:val="center"/>
              <w:rPr>
                <w:rFonts w:ascii="宋体" w:eastAsia="宋体" w:hAnsi="宋体"/>
              </w:rPr>
            </w:pPr>
            <w:r>
              <w:rPr>
                <w:rFonts w:ascii="宋体" w:eastAsia="宋体" w:hAnsi="宋体" w:hint="eastAsia"/>
              </w:rPr>
              <w:t>垃圾处理措施</w:t>
            </w:r>
          </w:p>
        </w:tc>
        <w:tc>
          <w:tcPr>
            <w:tcW w:w="4148" w:type="dxa"/>
            <w:tcBorders>
              <w:bottom w:val="single" w:sz="12" w:space="0" w:color="auto"/>
            </w:tcBorders>
          </w:tcPr>
          <w:p w14:paraId="730CDE84" w14:textId="77777777" w:rsidR="00B72A3B" w:rsidRDefault="007E11EF">
            <w:pPr>
              <w:spacing w:before="156" w:after="156"/>
              <w:ind w:firstLine="480"/>
              <w:jc w:val="center"/>
              <w:rPr>
                <w:rFonts w:ascii="宋体" w:eastAsia="宋体" w:hAnsi="宋体"/>
              </w:rPr>
            </w:pPr>
            <w:r>
              <w:rPr>
                <w:rFonts w:ascii="宋体" w:eastAsia="宋体" w:hAnsi="宋体" w:hint="eastAsia"/>
              </w:rPr>
              <w:t>176</w:t>
            </w:r>
          </w:p>
        </w:tc>
      </w:tr>
    </w:tbl>
    <w:p w14:paraId="479269F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描述性统计结果，公众对垃圾处理设施和公共交通的便携度评价较低。这表明这些服务的需求量较大，公共服务无法满足公众的需求，整体来看，提升这些服务的便携性可能会进一步满足公众的需求，并改善服务的整体满意度。</w:t>
      </w:r>
    </w:p>
    <w:p w14:paraId="56F84854" w14:textId="77777777" w:rsidR="00B72A3B" w:rsidRDefault="007E11EF">
      <w:pPr>
        <w:spacing w:before="156" w:after="156"/>
        <w:ind w:firstLine="482"/>
        <w:rPr>
          <w:b/>
        </w:rPr>
      </w:pPr>
      <w:r>
        <w:rPr>
          <w:rFonts w:hint="eastAsia"/>
          <w:b/>
        </w:rPr>
        <w:lastRenderedPageBreak/>
        <w:br w:type="page"/>
      </w:r>
    </w:p>
    <w:p w14:paraId="0DFB9450" w14:textId="3D446881" w:rsidR="00B72A3B" w:rsidRDefault="007E11EF">
      <w:pPr>
        <w:pStyle w:val="1"/>
      </w:pPr>
      <w:bookmarkStart w:id="224" w:name="_Toc828438888"/>
      <w:bookmarkStart w:id="225" w:name="_Toc1010569716"/>
      <w:del w:id="226" w:author="User" w:date="2024-09-01T20:42:00Z">
        <w:r w:rsidDel="00DD6A61">
          <w:rPr>
            <w:rFonts w:hint="eastAsia"/>
          </w:rPr>
          <w:lastRenderedPageBreak/>
          <w:delText>影响</w:delText>
        </w:r>
      </w:del>
      <w:r>
        <w:rPr>
          <w:rFonts w:hint="eastAsia"/>
        </w:rPr>
        <w:t>公共服务一体化</w:t>
      </w:r>
      <w:ins w:id="227" w:author="User" w:date="2024-09-01T20:42:00Z">
        <w:r w:rsidR="00DD6A61">
          <w:rPr>
            <w:rFonts w:hint="eastAsia"/>
          </w:rPr>
          <w:t>过程中</w:t>
        </w:r>
      </w:ins>
      <w:del w:id="228" w:author="User" w:date="2024-09-01T20:42:00Z">
        <w:r w:rsidDel="00DD6A61">
          <w:rPr>
            <w:rFonts w:hint="eastAsia"/>
          </w:rPr>
          <w:delText>人民</w:delText>
        </w:r>
      </w:del>
      <w:ins w:id="229" w:author="User" w:date="2024-09-01T20:42:00Z">
        <w:r w:rsidR="00DD6A61">
          <w:rPr>
            <w:rFonts w:hint="eastAsia"/>
          </w:rPr>
          <w:t>群众</w:t>
        </w:r>
      </w:ins>
      <w:r>
        <w:rPr>
          <w:rFonts w:hint="eastAsia"/>
        </w:rPr>
        <w:t>意愿与偏好</w:t>
      </w:r>
      <w:del w:id="230" w:author="User" w:date="2024-09-01T20:42:00Z">
        <w:r w:rsidDel="00DD6A61">
          <w:rPr>
            <w:rFonts w:hint="eastAsia"/>
          </w:rPr>
          <w:delText>的影响因素分析</w:delText>
        </w:r>
      </w:del>
      <w:bookmarkEnd w:id="224"/>
      <w:bookmarkEnd w:id="225"/>
    </w:p>
    <w:p w14:paraId="077573B8" w14:textId="77777777" w:rsidR="00B72A3B" w:rsidRDefault="007E11EF">
      <w:pPr>
        <w:pStyle w:val="2"/>
        <w:numPr>
          <w:ilvl w:val="1"/>
          <w:numId w:val="0"/>
        </w:numPr>
      </w:pPr>
      <w:bookmarkStart w:id="231" w:name="_Toc1435907115"/>
      <w:bookmarkStart w:id="232" w:name="_Toc197052689"/>
      <w:r>
        <w:rPr>
          <w:rFonts w:hint="eastAsia"/>
        </w:rPr>
        <w:t>6.1</w:t>
      </w:r>
      <w:r>
        <w:rPr>
          <w:rFonts w:hint="eastAsia"/>
        </w:rPr>
        <w:t>基于逻辑回归下的影响因素实证分析</w:t>
      </w:r>
      <w:bookmarkEnd w:id="231"/>
      <w:bookmarkEnd w:id="232"/>
    </w:p>
    <w:p w14:paraId="3FE5053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在对浙江省全域服务一体化满意度问卷调查中，被访问者的满意程度被划分为“非常满意”“比较满意”“一般”“比较不满意”和“非常不满意”，</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为有序多分类变量。考虑到一方面有序多分类变量难以满足线性回归的约束条件，</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另一方面为避免结构方程模型可能存在的偏差，以实际满意度来论证结构方程模</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型的理论满意度。此外，该模型不仅可以适用于连续性和类别性自变量，而且预测结果是介于</w:t>
      </w:r>
      <w:r>
        <w:rPr>
          <w:rFonts w:ascii="Times New Roman Regular" w:eastAsia="宋体" w:hAnsi="Times New Roman Regular" w:cs="Times New Roman Regular" w:hint="eastAsia"/>
        </w:rPr>
        <w:t xml:space="preserve"> 0 </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 xml:space="preserve"> 1 </w:t>
      </w:r>
      <w:r>
        <w:rPr>
          <w:rFonts w:ascii="Times New Roman Regular" w:eastAsia="宋体" w:hAnsi="Times New Roman Regular" w:cs="Times New Roman Regular" w:hint="eastAsia"/>
        </w:rPr>
        <w:t>之间的概率，非常容易实现，训练起来也更高效，进而能更好衡量结构方程模型的性能。</w:t>
      </w:r>
    </w:p>
    <w:p w14:paraId="5006626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因此，</w:t>
      </w:r>
      <w:commentRangeStart w:id="233"/>
      <w:r>
        <w:rPr>
          <w:rFonts w:ascii="Times New Roman Regular" w:eastAsia="宋体" w:hAnsi="Times New Roman Regular" w:cs="Times New Roman Regular" w:hint="eastAsia"/>
        </w:rPr>
        <w:t>本文</w:t>
      </w:r>
      <w:commentRangeEnd w:id="233"/>
      <w:r w:rsidR="00DD6A61">
        <w:rPr>
          <w:rStyle w:val="af0"/>
        </w:rPr>
        <w:commentReference w:id="233"/>
      </w:r>
      <w:r>
        <w:rPr>
          <w:rFonts w:ascii="Times New Roman Regular" w:eastAsia="宋体" w:hAnsi="Times New Roman Regular" w:cs="Times New Roman Regular" w:hint="eastAsia"/>
        </w:rPr>
        <w:t>采用有序</w:t>
      </w:r>
      <w:r>
        <w:rPr>
          <w:rFonts w:ascii="Times New Roman Regular" w:eastAsia="宋体" w:hAnsi="Times New Roman Regular" w:cs="Times New Roman Regular" w:hint="eastAsia"/>
        </w:rPr>
        <w:t xml:space="preserve"> Logistic </w:t>
      </w:r>
      <w:r>
        <w:rPr>
          <w:rFonts w:ascii="Times New Roman Regular" w:eastAsia="宋体" w:hAnsi="Times New Roman Regular" w:cs="Times New Roman Regular" w:hint="eastAsia"/>
        </w:rPr>
        <w:t>回归分析方法来建立居民对于全域服务一体化满意程度与其特征要素之间的回归模型。</w:t>
      </w:r>
    </w:p>
    <w:p w14:paraId="1FFAE01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根据先前的假设</w:t>
      </w:r>
      <w:r>
        <w:rPr>
          <w:rFonts w:ascii="Times New Roman Regular" w:eastAsia="宋体" w:hAnsi="Times New Roman Regular" w:cs="Times New Roman Regular" w:hint="eastAsia"/>
        </w:rPr>
        <w:t xml:space="preserve"> 1</w:t>
      </w:r>
      <w:r>
        <w:rPr>
          <w:rFonts w:ascii="Times New Roman Regular" w:eastAsia="宋体" w:hAnsi="Times New Roman Regular" w:cs="Times New Roman Regular" w:hint="eastAsia"/>
        </w:rPr>
        <w:t>：基础设施、公共服务、经济发展与与就业、文化建设和生态环境与资源开发对居民评价有影响。首先确定因变量为居民对全域公共服务一体化满意程度，其中以量表的方式进行测量，在进一步选基础设施、公共服务、经济发展与与就业、文化建设和生态环境与资源开发这五个变量作为自变量，且都是以打分的形式进行测量。因此，可以对有序的逻辑回归进行以下实证分析。</w:t>
      </w:r>
    </w:p>
    <w:p w14:paraId="7672B84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具体变量的合成结果和赋值情况如下：</w:t>
      </w:r>
    </w:p>
    <w:p w14:paraId="2A1550CB"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Start w:id="234" w:name="_Toc1203425199"/>
      <w:r>
        <w:rPr>
          <w:rFonts w:hint="eastAsia"/>
        </w:rPr>
        <w:t>有序</w:t>
      </w:r>
      <w:r>
        <w:rPr>
          <w:rFonts w:hint="eastAsia"/>
        </w:rPr>
        <w:t>logistic</w:t>
      </w:r>
      <w:r>
        <w:rPr>
          <w:rFonts w:hint="eastAsia"/>
        </w:rPr>
        <w:t>回归变量合成情况</w:t>
      </w:r>
      <w:bookmarkEnd w:id="234"/>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B72A3B" w14:paraId="55800954" w14:textId="77777777">
        <w:trPr>
          <w:trHeight w:val="306"/>
        </w:trPr>
        <w:tc>
          <w:tcPr>
            <w:tcW w:w="4230" w:type="dxa"/>
            <w:tcBorders>
              <w:bottom w:val="single" w:sz="6" w:space="0" w:color="auto"/>
            </w:tcBorders>
          </w:tcPr>
          <w:p w14:paraId="0EC9481A"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维度</w:t>
            </w:r>
          </w:p>
        </w:tc>
        <w:tc>
          <w:tcPr>
            <w:tcW w:w="4230" w:type="dxa"/>
            <w:tcBorders>
              <w:bottom w:val="single" w:sz="6" w:space="0" w:color="auto"/>
            </w:tcBorders>
          </w:tcPr>
          <w:p w14:paraId="5ADFC471"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题干</w:t>
            </w:r>
          </w:p>
        </w:tc>
      </w:tr>
      <w:tr w:rsidR="00B72A3B" w14:paraId="42A74DB6" w14:textId="77777777">
        <w:trPr>
          <w:trHeight w:val="306"/>
        </w:trPr>
        <w:tc>
          <w:tcPr>
            <w:tcW w:w="4230" w:type="dxa"/>
            <w:vMerge w:val="restart"/>
            <w:tcBorders>
              <w:top w:val="single" w:sz="6" w:space="0" w:color="auto"/>
            </w:tcBorders>
            <w:vAlign w:val="center"/>
          </w:tcPr>
          <w:p w14:paraId="2BF2B309"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基础设施</w:t>
            </w:r>
          </w:p>
        </w:tc>
        <w:tc>
          <w:tcPr>
            <w:tcW w:w="4230" w:type="dxa"/>
            <w:tcBorders>
              <w:top w:val="single" w:sz="6" w:space="0" w:color="auto"/>
            </w:tcBorders>
          </w:tcPr>
          <w:p w14:paraId="18CB19BE"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覆盖率满意度 x1</w:t>
            </w:r>
          </w:p>
        </w:tc>
      </w:tr>
      <w:tr w:rsidR="00B72A3B" w14:paraId="64B49426" w14:textId="77777777">
        <w:trPr>
          <w:trHeight w:val="306"/>
        </w:trPr>
        <w:tc>
          <w:tcPr>
            <w:tcW w:w="4230" w:type="dxa"/>
            <w:vMerge/>
          </w:tcPr>
          <w:p w14:paraId="275D2818"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3BD7E68D"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政府重视程度 x2</w:t>
            </w:r>
          </w:p>
        </w:tc>
      </w:tr>
      <w:tr w:rsidR="00B72A3B" w14:paraId="7916C6FE" w14:textId="77777777">
        <w:trPr>
          <w:trHeight w:val="306"/>
        </w:trPr>
        <w:tc>
          <w:tcPr>
            <w:tcW w:w="4230" w:type="dxa"/>
            <w:vMerge/>
            <w:tcBorders>
              <w:bottom w:val="single" w:sz="6" w:space="0" w:color="auto"/>
            </w:tcBorders>
          </w:tcPr>
          <w:p w14:paraId="7EA46957"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Borders>
              <w:bottom w:val="single" w:sz="6" w:space="0" w:color="auto"/>
            </w:tcBorders>
          </w:tcPr>
          <w:p w14:paraId="046A3242"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设施建设满意度 x3</w:t>
            </w:r>
          </w:p>
        </w:tc>
      </w:tr>
      <w:tr w:rsidR="00B72A3B" w14:paraId="516CD1F2" w14:textId="77777777">
        <w:trPr>
          <w:trHeight w:val="306"/>
        </w:trPr>
        <w:tc>
          <w:tcPr>
            <w:tcW w:w="4230" w:type="dxa"/>
            <w:vMerge w:val="restart"/>
            <w:tcBorders>
              <w:top w:val="single" w:sz="6" w:space="0" w:color="auto"/>
            </w:tcBorders>
            <w:vAlign w:val="center"/>
          </w:tcPr>
          <w:p w14:paraId="79DD073D"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lastRenderedPageBreak/>
              <w:t>公共服务</w:t>
            </w:r>
          </w:p>
        </w:tc>
        <w:tc>
          <w:tcPr>
            <w:tcW w:w="4230" w:type="dxa"/>
            <w:tcBorders>
              <w:top w:val="single" w:sz="6" w:space="0" w:color="auto"/>
            </w:tcBorders>
          </w:tcPr>
          <w:p w14:paraId="2F6BB0DD"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普及性满意度 x4</w:t>
            </w:r>
          </w:p>
        </w:tc>
      </w:tr>
      <w:tr w:rsidR="00B72A3B" w14:paraId="04CA0836" w14:textId="77777777">
        <w:trPr>
          <w:trHeight w:val="306"/>
        </w:trPr>
        <w:tc>
          <w:tcPr>
            <w:tcW w:w="4230" w:type="dxa"/>
            <w:vMerge/>
          </w:tcPr>
          <w:p w14:paraId="56BF0B94"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7A2BFE5C"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便捷程度满意度 x5</w:t>
            </w:r>
          </w:p>
        </w:tc>
      </w:tr>
      <w:tr w:rsidR="00B72A3B" w14:paraId="64B185A6" w14:textId="77777777">
        <w:trPr>
          <w:trHeight w:val="306"/>
        </w:trPr>
        <w:tc>
          <w:tcPr>
            <w:tcW w:w="4230" w:type="dxa"/>
            <w:vMerge/>
            <w:tcBorders>
              <w:bottom w:val="single" w:sz="6" w:space="0" w:color="auto"/>
            </w:tcBorders>
          </w:tcPr>
          <w:p w14:paraId="55A9AB99"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Borders>
              <w:bottom w:val="single" w:sz="6" w:space="0" w:color="auto"/>
            </w:tcBorders>
          </w:tcPr>
          <w:p w14:paraId="6928FE52"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是否真正惠及群众 x6</w:t>
            </w:r>
          </w:p>
        </w:tc>
      </w:tr>
      <w:tr w:rsidR="00B72A3B" w14:paraId="555A3F94" w14:textId="77777777">
        <w:trPr>
          <w:trHeight w:val="306"/>
        </w:trPr>
        <w:tc>
          <w:tcPr>
            <w:tcW w:w="4230" w:type="dxa"/>
            <w:vMerge w:val="restart"/>
            <w:tcBorders>
              <w:top w:val="single" w:sz="6" w:space="0" w:color="auto"/>
            </w:tcBorders>
            <w:vAlign w:val="center"/>
          </w:tcPr>
          <w:p w14:paraId="096126CC"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经济发展与就业</w:t>
            </w:r>
          </w:p>
        </w:tc>
        <w:tc>
          <w:tcPr>
            <w:tcW w:w="4230" w:type="dxa"/>
            <w:tcBorders>
              <w:top w:val="single" w:sz="6" w:space="0" w:color="auto"/>
            </w:tcBorders>
          </w:tcPr>
          <w:p w14:paraId="6F1A0C64"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本地经济发展满意度 x7</w:t>
            </w:r>
          </w:p>
        </w:tc>
      </w:tr>
      <w:tr w:rsidR="00B72A3B" w14:paraId="007BB686" w14:textId="77777777">
        <w:trPr>
          <w:trHeight w:val="306"/>
        </w:trPr>
        <w:tc>
          <w:tcPr>
            <w:tcW w:w="4230" w:type="dxa"/>
            <w:vMerge/>
          </w:tcPr>
          <w:p w14:paraId="0245F64C"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510679CE"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收入提高满意度 x8</w:t>
            </w:r>
          </w:p>
        </w:tc>
      </w:tr>
      <w:tr w:rsidR="00B72A3B" w14:paraId="7D7BC7D6" w14:textId="77777777">
        <w:trPr>
          <w:trHeight w:val="306"/>
        </w:trPr>
        <w:tc>
          <w:tcPr>
            <w:tcW w:w="4230" w:type="dxa"/>
            <w:vMerge/>
          </w:tcPr>
          <w:p w14:paraId="2515DF44"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5322EA1A"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就业机会增加满意度 x9</w:t>
            </w:r>
          </w:p>
        </w:tc>
      </w:tr>
      <w:tr w:rsidR="00B72A3B" w14:paraId="4B7CA8B7" w14:textId="77777777">
        <w:trPr>
          <w:trHeight w:val="306"/>
        </w:trPr>
        <w:tc>
          <w:tcPr>
            <w:tcW w:w="4230" w:type="dxa"/>
            <w:vMerge/>
            <w:tcBorders>
              <w:bottom w:val="single" w:sz="6" w:space="0" w:color="auto"/>
            </w:tcBorders>
          </w:tcPr>
          <w:p w14:paraId="10AE63EB"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Borders>
              <w:bottom w:val="single" w:sz="6" w:space="0" w:color="auto"/>
            </w:tcBorders>
          </w:tcPr>
          <w:p w14:paraId="0D3BD590"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就业技能提升满意度 x10</w:t>
            </w:r>
          </w:p>
        </w:tc>
      </w:tr>
      <w:tr w:rsidR="00B72A3B" w14:paraId="46AC0758" w14:textId="77777777">
        <w:trPr>
          <w:trHeight w:val="306"/>
        </w:trPr>
        <w:tc>
          <w:tcPr>
            <w:tcW w:w="4230" w:type="dxa"/>
            <w:vMerge w:val="restart"/>
            <w:tcBorders>
              <w:top w:val="single" w:sz="6" w:space="0" w:color="auto"/>
            </w:tcBorders>
            <w:vAlign w:val="center"/>
          </w:tcPr>
          <w:p w14:paraId="08613F30"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社会服务与文化</w:t>
            </w:r>
          </w:p>
        </w:tc>
        <w:tc>
          <w:tcPr>
            <w:tcW w:w="4230" w:type="dxa"/>
            <w:tcBorders>
              <w:top w:val="single" w:sz="6" w:space="0" w:color="auto"/>
            </w:tcBorders>
          </w:tcPr>
          <w:p w14:paraId="15C1CB96"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养老服务满意度 x11</w:t>
            </w:r>
          </w:p>
        </w:tc>
      </w:tr>
      <w:tr w:rsidR="00B72A3B" w14:paraId="0200E3D2" w14:textId="77777777">
        <w:trPr>
          <w:trHeight w:val="306"/>
        </w:trPr>
        <w:tc>
          <w:tcPr>
            <w:tcW w:w="4230" w:type="dxa"/>
            <w:vMerge/>
          </w:tcPr>
          <w:p w14:paraId="50A28A3E"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069E4D1C"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健身设施满意度 x12</w:t>
            </w:r>
          </w:p>
        </w:tc>
      </w:tr>
      <w:tr w:rsidR="00B72A3B" w14:paraId="3C86F9E9" w14:textId="77777777">
        <w:trPr>
          <w:trHeight w:val="306"/>
        </w:trPr>
        <w:tc>
          <w:tcPr>
            <w:tcW w:w="4230" w:type="dxa"/>
            <w:vMerge/>
          </w:tcPr>
          <w:p w14:paraId="7730AF0D"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21B875AC"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教育公平满意度 x13</w:t>
            </w:r>
          </w:p>
        </w:tc>
      </w:tr>
      <w:tr w:rsidR="00B72A3B" w14:paraId="2B75EF91" w14:textId="77777777">
        <w:trPr>
          <w:trHeight w:val="306"/>
        </w:trPr>
        <w:tc>
          <w:tcPr>
            <w:tcW w:w="4230" w:type="dxa"/>
            <w:vMerge/>
            <w:tcBorders>
              <w:bottom w:val="single" w:sz="6" w:space="0" w:color="auto"/>
            </w:tcBorders>
          </w:tcPr>
          <w:p w14:paraId="212E42DA"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Borders>
              <w:bottom w:val="single" w:sz="6" w:space="0" w:color="auto"/>
            </w:tcBorders>
          </w:tcPr>
          <w:p w14:paraId="06C76B8F"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当地文化活动满意度 x14</w:t>
            </w:r>
          </w:p>
        </w:tc>
      </w:tr>
      <w:tr w:rsidR="00B72A3B" w14:paraId="6F94E81B" w14:textId="77777777">
        <w:trPr>
          <w:trHeight w:val="306"/>
        </w:trPr>
        <w:tc>
          <w:tcPr>
            <w:tcW w:w="4230" w:type="dxa"/>
            <w:vMerge w:val="restart"/>
            <w:tcBorders>
              <w:top w:val="single" w:sz="6" w:space="0" w:color="auto"/>
            </w:tcBorders>
            <w:vAlign w:val="center"/>
          </w:tcPr>
          <w:p w14:paraId="6674645E"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生态环境与资源开发</w:t>
            </w:r>
          </w:p>
        </w:tc>
        <w:tc>
          <w:tcPr>
            <w:tcW w:w="4230" w:type="dxa"/>
            <w:tcBorders>
              <w:top w:val="single" w:sz="6" w:space="0" w:color="auto"/>
            </w:tcBorders>
          </w:tcPr>
          <w:p w14:paraId="1A3B4A0F"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相关部门推动绿色发展态度 x15</w:t>
            </w:r>
          </w:p>
        </w:tc>
      </w:tr>
      <w:tr w:rsidR="00B72A3B" w14:paraId="321B7FE1" w14:textId="77777777">
        <w:trPr>
          <w:trHeight w:val="306"/>
        </w:trPr>
        <w:tc>
          <w:tcPr>
            <w:tcW w:w="4230" w:type="dxa"/>
            <w:vMerge/>
          </w:tcPr>
          <w:p w14:paraId="3E9938AA"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171F981E"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生态环境改善满意度 x16</w:t>
            </w:r>
          </w:p>
        </w:tc>
      </w:tr>
      <w:tr w:rsidR="00B72A3B" w14:paraId="1B7F39AC" w14:textId="77777777">
        <w:trPr>
          <w:trHeight w:val="306"/>
        </w:trPr>
        <w:tc>
          <w:tcPr>
            <w:tcW w:w="4230" w:type="dxa"/>
            <w:vMerge/>
          </w:tcPr>
          <w:p w14:paraId="6405B16E"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4230" w:type="dxa"/>
          </w:tcPr>
          <w:p w14:paraId="4974A8DE"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资源保护与开发满意度 x17</w:t>
            </w:r>
          </w:p>
        </w:tc>
      </w:tr>
    </w:tbl>
    <w:p w14:paraId="7AD439F9" w14:textId="77777777" w:rsidR="00B72A3B" w:rsidRDefault="00B72A3B">
      <w:pPr>
        <w:widowControl/>
        <w:spacing w:before="156" w:after="156"/>
        <w:ind w:firstLine="480"/>
        <w:jc w:val="left"/>
        <w:rPr>
          <w:rFonts w:ascii="宋体" w:eastAsia="宋体" w:hAnsi="宋体" w:cs="宋体"/>
          <w:color w:val="000000"/>
          <w:kern w:val="0"/>
          <w:lang w:bidi="ar"/>
        </w:rPr>
      </w:pPr>
    </w:p>
    <w:p w14:paraId="3AC0F207" w14:textId="77777777" w:rsidR="00B72A3B" w:rsidRDefault="00B72A3B">
      <w:pPr>
        <w:widowControl/>
        <w:spacing w:before="156" w:after="156"/>
        <w:ind w:firstLine="480"/>
        <w:jc w:val="center"/>
        <w:rPr>
          <w:rFonts w:ascii="宋体" w:eastAsia="宋体" w:hAnsi="宋体" w:cs="宋体"/>
          <w:color w:val="000000"/>
          <w:kern w:val="0"/>
          <w:lang w:bidi="ar"/>
        </w:rPr>
      </w:pPr>
    </w:p>
    <w:p w14:paraId="1711D807" w14:textId="77777777" w:rsidR="00B72A3B" w:rsidRDefault="00B72A3B">
      <w:pPr>
        <w:widowControl/>
        <w:spacing w:before="156" w:after="156"/>
        <w:ind w:firstLine="480"/>
        <w:jc w:val="center"/>
        <w:rPr>
          <w:rFonts w:ascii="宋体" w:eastAsia="宋体" w:hAnsi="宋体" w:cs="宋体"/>
          <w:color w:val="000000"/>
          <w:kern w:val="0"/>
          <w:lang w:bidi="ar"/>
        </w:rPr>
      </w:pPr>
    </w:p>
    <w:p w14:paraId="22994416"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Start w:id="235" w:name="_Toc1873056015"/>
      <w:r>
        <w:rPr>
          <w:rFonts w:hint="eastAsia"/>
        </w:rPr>
        <w:t>有序</w:t>
      </w:r>
      <w:r>
        <w:rPr>
          <w:rFonts w:hint="eastAsia"/>
        </w:rPr>
        <w:t>logistic</w:t>
      </w:r>
      <w:r>
        <w:rPr>
          <w:rFonts w:hint="eastAsia"/>
        </w:rPr>
        <w:t>变量赋值情况</w:t>
      </w:r>
      <w:bookmarkEnd w:id="235"/>
    </w:p>
    <w:tbl>
      <w:tblPr>
        <w:tblStyle w:val="ab"/>
        <w:tblpPr w:leftFromText="180" w:rightFromText="180" w:vertAnchor="text" w:horzAnchor="page" w:tblpX="1851" w:tblpY="616"/>
        <w:tblOverlap w:val="never"/>
        <w:tblW w:w="880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4"/>
        <w:gridCol w:w="2828"/>
        <w:gridCol w:w="4718"/>
      </w:tblGrid>
      <w:tr w:rsidR="00B72A3B" w14:paraId="279B655B" w14:textId="77777777">
        <w:trPr>
          <w:trHeight w:hRule="exact" w:val="646"/>
        </w:trPr>
        <w:tc>
          <w:tcPr>
            <w:tcW w:w="1254" w:type="dxa"/>
            <w:tcBorders>
              <w:bottom w:val="single" w:sz="6" w:space="0" w:color="auto"/>
            </w:tcBorders>
          </w:tcPr>
          <w:p w14:paraId="6CD5B4A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lastRenderedPageBreak/>
              <w:t>变量</w:t>
            </w:r>
          </w:p>
        </w:tc>
        <w:tc>
          <w:tcPr>
            <w:tcW w:w="2828" w:type="dxa"/>
            <w:tcBorders>
              <w:bottom w:val="single" w:sz="6" w:space="0" w:color="auto"/>
            </w:tcBorders>
          </w:tcPr>
          <w:p w14:paraId="5D80D23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变量含义</w:t>
            </w:r>
          </w:p>
        </w:tc>
        <w:tc>
          <w:tcPr>
            <w:tcW w:w="4718" w:type="dxa"/>
            <w:tcBorders>
              <w:bottom w:val="single" w:sz="6" w:space="0" w:color="auto"/>
            </w:tcBorders>
          </w:tcPr>
          <w:p w14:paraId="320CAC7F"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赋值情况</w:t>
            </w:r>
          </w:p>
          <w:p w14:paraId="2B423FEE"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54D70A9E" w14:textId="77777777">
        <w:trPr>
          <w:trHeight w:hRule="exact" w:val="646"/>
        </w:trPr>
        <w:tc>
          <w:tcPr>
            <w:tcW w:w="1254" w:type="dxa"/>
            <w:tcBorders>
              <w:top w:val="single" w:sz="6" w:space="0" w:color="auto"/>
            </w:tcBorders>
          </w:tcPr>
          <w:p w14:paraId="0F8C0A0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X1</w:t>
            </w:r>
          </w:p>
        </w:tc>
        <w:tc>
          <w:tcPr>
            <w:tcW w:w="2828" w:type="dxa"/>
            <w:tcBorders>
              <w:top w:val="single" w:sz="6" w:space="0" w:color="auto"/>
            </w:tcBorders>
          </w:tcPr>
          <w:p w14:paraId="0A68C02D"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基础设施</w:t>
            </w:r>
          </w:p>
        </w:tc>
        <w:tc>
          <w:tcPr>
            <w:tcW w:w="4718" w:type="dxa"/>
            <w:tcBorders>
              <w:top w:val="single" w:sz="6" w:space="0" w:color="auto"/>
            </w:tcBorders>
          </w:tcPr>
          <w:p w14:paraId="6FA142D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1=非常不满意 2=比较不满意 3=一般</w:t>
            </w:r>
          </w:p>
          <w:p w14:paraId="188DBFF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4=比较满意 5=非常满意</w:t>
            </w:r>
          </w:p>
          <w:p w14:paraId="110A57CD"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79AFED8B" w14:textId="77777777">
        <w:trPr>
          <w:trHeight w:hRule="exact" w:val="646"/>
        </w:trPr>
        <w:tc>
          <w:tcPr>
            <w:tcW w:w="1254" w:type="dxa"/>
          </w:tcPr>
          <w:p w14:paraId="58BF439C"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X2</w:t>
            </w:r>
          </w:p>
        </w:tc>
        <w:tc>
          <w:tcPr>
            <w:tcW w:w="2828" w:type="dxa"/>
          </w:tcPr>
          <w:p w14:paraId="3C91AD4F"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公共服务</w:t>
            </w:r>
          </w:p>
        </w:tc>
        <w:tc>
          <w:tcPr>
            <w:tcW w:w="4718" w:type="dxa"/>
          </w:tcPr>
          <w:p w14:paraId="3BB2904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1=非常不满意 2=比较不满意 3=一般</w:t>
            </w:r>
          </w:p>
          <w:p w14:paraId="4C55F92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4=比较满意 5=非常满意</w:t>
            </w:r>
          </w:p>
          <w:p w14:paraId="1944A663"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4596776B" w14:textId="77777777">
        <w:trPr>
          <w:trHeight w:hRule="exact" w:val="646"/>
        </w:trPr>
        <w:tc>
          <w:tcPr>
            <w:tcW w:w="1254" w:type="dxa"/>
          </w:tcPr>
          <w:p w14:paraId="6D38D59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X3</w:t>
            </w:r>
          </w:p>
        </w:tc>
        <w:tc>
          <w:tcPr>
            <w:tcW w:w="2828" w:type="dxa"/>
          </w:tcPr>
          <w:p w14:paraId="3866276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经济发展与就业</w:t>
            </w:r>
          </w:p>
        </w:tc>
        <w:tc>
          <w:tcPr>
            <w:tcW w:w="4718" w:type="dxa"/>
          </w:tcPr>
          <w:p w14:paraId="4203049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1=非常不满意 2=比较不满意 3=一般</w:t>
            </w:r>
          </w:p>
          <w:p w14:paraId="08D3209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4=比较满意 5=非常满意</w:t>
            </w:r>
          </w:p>
          <w:p w14:paraId="2695381D"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0852A49F" w14:textId="77777777">
        <w:trPr>
          <w:trHeight w:hRule="exact" w:val="646"/>
        </w:trPr>
        <w:tc>
          <w:tcPr>
            <w:tcW w:w="1254" w:type="dxa"/>
          </w:tcPr>
          <w:p w14:paraId="38701744"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X4</w:t>
            </w:r>
          </w:p>
        </w:tc>
        <w:tc>
          <w:tcPr>
            <w:tcW w:w="2828" w:type="dxa"/>
          </w:tcPr>
          <w:p w14:paraId="3F396BE9"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社会服务与文化</w:t>
            </w:r>
          </w:p>
        </w:tc>
        <w:tc>
          <w:tcPr>
            <w:tcW w:w="4718" w:type="dxa"/>
          </w:tcPr>
          <w:p w14:paraId="18EDAC2E"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1=非常不满意 2=比较不满意 3=一般</w:t>
            </w:r>
          </w:p>
          <w:p w14:paraId="70F30EB7"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4=比较满意 5=非常满意</w:t>
            </w:r>
          </w:p>
          <w:p w14:paraId="3788708D"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4A0998DD" w14:textId="77777777">
        <w:trPr>
          <w:trHeight w:hRule="exact" w:val="646"/>
        </w:trPr>
        <w:tc>
          <w:tcPr>
            <w:tcW w:w="1254" w:type="dxa"/>
          </w:tcPr>
          <w:p w14:paraId="6582219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X5</w:t>
            </w:r>
          </w:p>
        </w:tc>
        <w:tc>
          <w:tcPr>
            <w:tcW w:w="2828" w:type="dxa"/>
          </w:tcPr>
          <w:p w14:paraId="4C5019D7"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生态环境与资源开发</w:t>
            </w:r>
          </w:p>
        </w:tc>
        <w:tc>
          <w:tcPr>
            <w:tcW w:w="4718" w:type="dxa"/>
          </w:tcPr>
          <w:p w14:paraId="37FC217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1=非常不满意 2=比较不满意 3=一般</w:t>
            </w:r>
          </w:p>
          <w:p w14:paraId="5E9D0D0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4=比较满意 5=非常满意</w:t>
            </w:r>
          </w:p>
        </w:tc>
      </w:tr>
    </w:tbl>
    <w:p w14:paraId="6D3A2F86" w14:textId="77777777" w:rsidR="00B72A3B" w:rsidRDefault="007E11EF">
      <w:pPr>
        <w:pStyle w:val="3"/>
        <w:numPr>
          <w:ilvl w:val="2"/>
          <w:numId w:val="0"/>
        </w:numPr>
      </w:pPr>
      <w:bookmarkStart w:id="236" w:name="_Toc444760349"/>
      <w:bookmarkStart w:id="237" w:name="_Toc2017140466"/>
      <w:r>
        <w:rPr>
          <w:rFonts w:hint="eastAsia"/>
        </w:rPr>
        <w:t>6.1.1</w:t>
      </w:r>
      <w:r>
        <w:rPr>
          <w:rFonts w:hint="eastAsia"/>
        </w:rPr>
        <w:t>逻辑回归前提条件论证</w:t>
      </w:r>
      <w:bookmarkEnd w:id="236"/>
      <w:bookmarkEnd w:id="237"/>
    </w:p>
    <w:p w14:paraId="6C3E0E5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首先，在使用有序</w:t>
      </w:r>
      <w:r>
        <w:rPr>
          <w:rFonts w:ascii="Times New Roman Regular" w:eastAsia="宋体" w:hAnsi="Times New Roman Regular" w:cs="Times New Roman Regular" w:hint="eastAsia"/>
        </w:rPr>
        <w:t xml:space="preserve"> Logistic </w:t>
      </w:r>
      <w:r>
        <w:rPr>
          <w:rFonts w:ascii="Times New Roman Regular" w:eastAsia="宋体" w:hAnsi="Times New Roman Regular" w:cs="Times New Roman Regular" w:hint="eastAsia"/>
        </w:rPr>
        <w:t>进行回归分析前，需要考虑</w:t>
      </w:r>
      <w:r>
        <w:rPr>
          <w:rFonts w:ascii="Times New Roman Regular" w:eastAsia="宋体" w:hAnsi="Times New Roman Regular" w:cs="Times New Roman Regular" w:hint="eastAsia"/>
        </w:rPr>
        <w:t xml:space="preserve"> 4 </w:t>
      </w:r>
      <w:r>
        <w:rPr>
          <w:rFonts w:ascii="Times New Roman Regular" w:eastAsia="宋体" w:hAnsi="Times New Roman Regular" w:cs="Times New Roman Regular" w:hint="eastAsia"/>
        </w:rPr>
        <w:t>个条件。</w:t>
      </w:r>
      <w:r>
        <w:rPr>
          <w:rFonts w:ascii="Times New Roman Regular" w:eastAsia="宋体" w:hAnsi="Times New Roman Regular" w:cs="Times New Roman Regular" w:hint="eastAsia"/>
        </w:rPr>
        <w:t xml:space="preserve"> </w:t>
      </w:r>
    </w:p>
    <w:p w14:paraId="23B8A707"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条件</w:t>
      </w:r>
      <w:r>
        <w:rPr>
          <w:rFonts w:ascii="Times New Roman Regular" w:eastAsia="宋体" w:hAnsi="Times New Roman Regular" w:cs="Times New Roman Regular" w:hint="eastAsia"/>
          <w:b/>
        </w:rPr>
        <w:t xml:space="preserve"> 1</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因变量唯一，且为有序多分类变量，如城市综合竞争力等级可以分为高、中、低；某病的治疗效果分为痊愈、有效、无效等。</w:t>
      </w:r>
      <w:r>
        <w:rPr>
          <w:rFonts w:ascii="Times New Roman Regular" w:eastAsia="宋体" w:hAnsi="Times New Roman Regular" w:cs="Times New Roman Regular" w:hint="eastAsia"/>
        </w:rPr>
        <w:t xml:space="preserve"> </w:t>
      </w:r>
    </w:p>
    <w:p w14:paraId="7DEC6A6A"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条件</w:t>
      </w:r>
      <w:r>
        <w:rPr>
          <w:rFonts w:ascii="Times New Roman Regular" w:eastAsia="宋体" w:hAnsi="Times New Roman Regular" w:cs="Times New Roman Regular" w:hint="eastAsia"/>
          <w:b/>
        </w:rPr>
        <w:t xml:space="preserve"> 2</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存在一个或多个自变量，可为连续、有序多分类或无序分类变量。</w:t>
      </w:r>
      <w:r>
        <w:rPr>
          <w:rFonts w:ascii="Times New Roman Regular" w:eastAsia="宋体" w:hAnsi="Times New Roman Regular" w:cs="Times New Roman Regular" w:hint="eastAsia"/>
        </w:rPr>
        <w:t xml:space="preserve"> </w:t>
      </w:r>
    </w:p>
    <w:p w14:paraId="71BB7185"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条件</w:t>
      </w:r>
      <w:r>
        <w:rPr>
          <w:rFonts w:ascii="Times New Roman Regular" w:eastAsia="宋体" w:hAnsi="Times New Roman Regular" w:cs="Times New Roman Regular" w:hint="eastAsia"/>
          <w:b/>
        </w:rPr>
        <w:t xml:space="preserve"> 3</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自变量之间无多重共线性。</w:t>
      </w:r>
      <w:r>
        <w:rPr>
          <w:rFonts w:ascii="Times New Roman Regular" w:eastAsia="宋体" w:hAnsi="Times New Roman Regular" w:cs="Times New Roman Regular" w:hint="eastAsia"/>
        </w:rPr>
        <w:t xml:space="preserve"> </w:t>
      </w:r>
    </w:p>
    <w:p w14:paraId="3EFEF5D3"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条件</w:t>
      </w:r>
      <w:r>
        <w:rPr>
          <w:rFonts w:ascii="Times New Roman Regular" w:eastAsia="宋体" w:hAnsi="Times New Roman Regular" w:cs="Times New Roman Regular" w:hint="eastAsia"/>
          <w:b/>
        </w:rPr>
        <w:t xml:space="preserve"> 4</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模型满足“比例优势”假设。意思是无论因变量的分割点在什么位置，模型中各个自变量对因变量的影响不变，也就是自变量对因变量的回归系数与分割点无关。</w:t>
      </w:r>
      <w:r>
        <w:rPr>
          <w:rFonts w:ascii="Times New Roman Regular" w:eastAsia="宋体" w:hAnsi="Times New Roman Regular" w:cs="Times New Roman Regular" w:hint="eastAsia"/>
        </w:rPr>
        <w:t xml:space="preserve"> </w:t>
      </w:r>
    </w:p>
    <w:p w14:paraId="562978E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对于条件</w:t>
      </w:r>
      <w:r>
        <w:rPr>
          <w:rFonts w:ascii="Times New Roman Regular" w:eastAsia="宋体" w:hAnsi="Times New Roman Regular" w:cs="Times New Roman Regular" w:hint="eastAsia"/>
        </w:rPr>
        <w:t xml:space="preserve"> 1 </w:t>
      </w:r>
      <w:r>
        <w:rPr>
          <w:rFonts w:ascii="Times New Roman Regular" w:eastAsia="宋体" w:hAnsi="Times New Roman Regular" w:cs="Times New Roman Regular" w:hint="eastAsia"/>
        </w:rPr>
        <w:t>和条件</w:t>
      </w:r>
      <w:r>
        <w:rPr>
          <w:rFonts w:ascii="Times New Roman Regular" w:eastAsia="宋体" w:hAnsi="Times New Roman Regular" w:cs="Times New Roman Regular" w:hint="eastAsia"/>
        </w:rPr>
        <w:t xml:space="preserve"> 2</w:t>
      </w:r>
      <w:r>
        <w:rPr>
          <w:rFonts w:ascii="Times New Roman Regular" w:eastAsia="宋体" w:hAnsi="Times New Roman Regular" w:cs="Times New Roman Regular" w:hint="eastAsia"/>
        </w:rPr>
        <w:t>，在考虑问题时我们已经进行初步考虑，不过多赘述。</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对于条件</w:t>
      </w:r>
      <w:r>
        <w:rPr>
          <w:rFonts w:ascii="Times New Roman Regular" w:eastAsia="宋体" w:hAnsi="Times New Roman Regular" w:cs="Times New Roman Regular" w:hint="eastAsia"/>
        </w:rPr>
        <w:t xml:space="preserve"> 3 </w:t>
      </w:r>
      <w:r>
        <w:rPr>
          <w:rFonts w:ascii="Times New Roman Regular" w:eastAsia="宋体" w:hAnsi="Times New Roman Regular" w:cs="Times New Roman Regular" w:hint="eastAsia"/>
        </w:rPr>
        <w:t>的多重共线性问题，我们可以直接通过</w:t>
      </w:r>
      <w:r>
        <w:rPr>
          <w:rFonts w:ascii="Times New Roman Regular" w:eastAsia="宋体" w:hAnsi="Times New Roman Regular" w:cs="Times New Roman Regular" w:hint="eastAsia"/>
        </w:rPr>
        <w:t xml:space="preserve"> SPSS 27.0 </w:t>
      </w:r>
      <w:r>
        <w:rPr>
          <w:rFonts w:ascii="Times New Roman Regular" w:eastAsia="宋体" w:hAnsi="Times New Roman Regular" w:cs="Times New Roman Regular" w:hint="eastAsia"/>
        </w:rPr>
        <w:t>在回归分析中</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，进行共线性检验。如图所示为检验结果：</w:t>
      </w:r>
    </w:p>
    <w:p w14:paraId="100FA97C" w14:textId="77777777" w:rsidR="00B72A3B" w:rsidRDefault="00B72A3B">
      <w:pPr>
        <w:widowControl/>
        <w:spacing w:before="156" w:after="156"/>
        <w:ind w:firstLine="480"/>
        <w:jc w:val="center"/>
        <w:rPr>
          <w:rFonts w:ascii="宋体" w:eastAsia="宋体" w:hAnsi="宋体" w:cs="宋体"/>
          <w:color w:val="000000"/>
          <w:kern w:val="0"/>
          <w:lang w:bidi="ar"/>
        </w:rPr>
      </w:pPr>
    </w:p>
    <w:p w14:paraId="43E5A7AE" w14:textId="77777777" w:rsidR="00B72A3B" w:rsidRDefault="00B72A3B">
      <w:pPr>
        <w:widowControl/>
        <w:spacing w:before="156" w:after="156"/>
        <w:ind w:firstLine="480"/>
        <w:jc w:val="center"/>
        <w:rPr>
          <w:rFonts w:ascii="宋体" w:eastAsia="宋体" w:hAnsi="宋体" w:cs="宋体"/>
          <w:color w:val="000000"/>
          <w:kern w:val="0"/>
          <w:lang w:bidi="ar"/>
        </w:rPr>
      </w:pPr>
    </w:p>
    <w:p w14:paraId="5C5E8970" w14:textId="77777777" w:rsidR="00B72A3B" w:rsidRDefault="00B72A3B">
      <w:pPr>
        <w:widowControl/>
        <w:spacing w:before="156" w:after="156"/>
        <w:ind w:firstLine="480"/>
        <w:jc w:val="center"/>
        <w:rPr>
          <w:rFonts w:ascii="宋体" w:eastAsia="宋体" w:hAnsi="宋体" w:cs="宋体"/>
          <w:color w:val="000000"/>
          <w:kern w:val="0"/>
          <w:lang w:bidi="ar"/>
        </w:rPr>
      </w:pPr>
    </w:p>
    <w:p w14:paraId="31CB759D"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bookmarkStart w:id="238" w:name="_Toc604201420"/>
      <w:r>
        <w:rPr>
          <w:rFonts w:hint="eastAsia"/>
        </w:rPr>
        <w:t>有序</w:t>
      </w:r>
      <w:r>
        <w:rPr>
          <w:rFonts w:hint="eastAsia"/>
        </w:rPr>
        <w:t>logistic</w:t>
      </w:r>
      <w:r>
        <w:rPr>
          <w:rFonts w:hint="eastAsia"/>
        </w:rPr>
        <w:t>共线性检验</w:t>
      </w:r>
      <w:bookmarkEnd w:id="238"/>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74"/>
        <w:gridCol w:w="2774"/>
      </w:tblGrid>
      <w:tr w:rsidR="00B72A3B" w14:paraId="76664450" w14:textId="77777777">
        <w:trPr>
          <w:trHeight w:val="249"/>
        </w:trPr>
        <w:tc>
          <w:tcPr>
            <w:tcW w:w="8522" w:type="dxa"/>
            <w:gridSpan w:val="3"/>
            <w:tcBorders>
              <w:top w:val="single" w:sz="12" w:space="0" w:color="auto"/>
              <w:bottom w:val="single" w:sz="6" w:space="0" w:color="auto"/>
            </w:tcBorders>
            <w:vAlign w:val="center"/>
          </w:tcPr>
          <w:p w14:paraId="656BDF66"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lastRenderedPageBreak/>
              <w:t>系数</w:t>
            </w:r>
            <w:r>
              <w:rPr>
                <w:rFonts w:ascii="宋体" w:eastAsia="宋体" w:hAnsi="宋体" w:cs="宋体" w:hint="eastAsia"/>
                <w:color w:val="000000"/>
                <w:kern w:val="0"/>
                <w:vertAlign w:val="superscript"/>
                <w:lang w:bidi="ar"/>
              </w:rPr>
              <w:t>a</w:t>
            </w:r>
          </w:p>
        </w:tc>
      </w:tr>
      <w:tr w:rsidR="00B72A3B" w14:paraId="0D2DF178" w14:textId="77777777">
        <w:tc>
          <w:tcPr>
            <w:tcW w:w="2840" w:type="dxa"/>
          </w:tcPr>
          <w:p w14:paraId="4C579F5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模型</w:t>
            </w:r>
          </w:p>
        </w:tc>
        <w:tc>
          <w:tcPr>
            <w:tcW w:w="2841" w:type="dxa"/>
          </w:tcPr>
          <w:p w14:paraId="58894E4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容差</w:t>
            </w:r>
          </w:p>
        </w:tc>
        <w:tc>
          <w:tcPr>
            <w:tcW w:w="2841" w:type="dxa"/>
          </w:tcPr>
          <w:p w14:paraId="268D136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VIF</w:t>
            </w:r>
          </w:p>
        </w:tc>
      </w:tr>
      <w:tr w:rsidR="00B72A3B" w14:paraId="1F33435D" w14:textId="77777777">
        <w:tc>
          <w:tcPr>
            <w:tcW w:w="2840" w:type="dxa"/>
          </w:tcPr>
          <w:p w14:paraId="3695520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基础设施</w:t>
            </w:r>
          </w:p>
        </w:tc>
        <w:tc>
          <w:tcPr>
            <w:tcW w:w="2841" w:type="dxa"/>
          </w:tcPr>
          <w:p w14:paraId="19788A5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0.730</w:t>
            </w:r>
          </w:p>
        </w:tc>
        <w:tc>
          <w:tcPr>
            <w:tcW w:w="2841" w:type="dxa"/>
          </w:tcPr>
          <w:p w14:paraId="405F32F9"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1.370</w:t>
            </w:r>
          </w:p>
        </w:tc>
      </w:tr>
      <w:tr w:rsidR="00B72A3B" w14:paraId="35A8935A" w14:textId="77777777">
        <w:tc>
          <w:tcPr>
            <w:tcW w:w="2840" w:type="dxa"/>
          </w:tcPr>
          <w:p w14:paraId="0CAC168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公共服务</w:t>
            </w:r>
          </w:p>
        </w:tc>
        <w:tc>
          <w:tcPr>
            <w:tcW w:w="2841" w:type="dxa"/>
          </w:tcPr>
          <w:p w14:paraId="40E85D42"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0.494</w:t>
            </w:r>
          </w:p>
        </w:tc>
        <w:tc>
          <w:tcPr>
            <w:tcW w:w="2841" w:type="dxa"/>
          </w:tcPr>
          <w:p w14:paraId="2D4E734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2.022</w:t>
            </w:r>
          </w:p>
        </w:tc>
      </w:tr>
      <w:tr w:rsidR="00B72A3B" w14:paraId="5CDC09E9" w14:textId="77777777">
        <w:tc>
          <w:tcPr>
            <w:tcW w:w="2840" w:type="dxa"/>
          </w:tcPr>
          <w:p w14:paraId="1F29BE8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经济发展与就业</w:t>
            </w:r>
          </w:p>
        </w:tc>
        <w:tc>
          <w:tcPr>
            <w:tcW w:w="2841" w:type="dxa"/>
          </w:tcPr>
          <w:p w14:paraId="1F7E60C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0.219</w:t>
            </w:r>
          </w:p>
        </w:tc>
        <w:tc>
          <w:tcPr>
            <w:tcW w:w="2841" w:type="dxa"/>
          </w:tcPr>
          <w:p w14:paraId="4E52E305"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4.559</w:t>
            </w:r>
          </w:p>
        </w:tc>
      </w:tr>
      <w:tr w:rsidR="00B72A3B" w14:paraId="4F25D425" w14:textId="77777777">
        <w:tc>
          <w:tcPr>
            <w:tcW w:w="2840" w:type="dxa"/>
          </w:tcPr>
          <w:p w14:paraId="00751A59"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社会服务与文化</w:t>
            </w:r>
          </w:p>
        </w:tc>
        <w:tc>
          <w:tcPr>
            <w:tcW w:w="2841" w:type="dxa"/>
          </w:tcPr>
          <w:p w14:paraId="27806E9F"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0.231</w:t>
            </w:r>
          </w:p>
        </w:tc>
        <w:tc>
          <w:tcPr>
            <w:tcW w:w="2841" w:type="dxa"/>
          </w:tcPr>
          <w:p w14:paraId="05209CA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4.325</w:t>
            </w:r>
          </w:p>
        </w:tc>
      </w:tr>
      <w:tr w:rsidR="00B72A3B" w14:paraId="568C228C" w14:textId="77777777">
        <w:tc>
          <w:tcPr>
            <w:tcW w:w="2840" w:type="dxa"/>
            <w:tcBorders>
              <w:bottom w:val="single" w:sz="6" w:space="0" w:color="auto"/>
            </w:tcBorders>
          </w:tcPr>
          <w:p w14:paraId="7948771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生态环境与资源开发</w:t>
            </w:r>
          </w:p>
        </w:tc>
        <w:tc>
          <w:tcPr>
            <w:tcW w:w="2841" w:type="dxa"/>
            <w:tcBorders>
              <w:bottom w:val="single" w:sz="6" w:space="0" w:color="auto"/>
            </w:tcBorders>
          </w:tcPr>
          <w:p w14:paraId="6C0E18ED"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0.515</w:t>
            </w:r>
          </w:p>
        </w:tc>
        <w:tc>
          <w:tcPr>
            <w:tcW w:w="2841" w:type="dxa"/>
            <w:tcBorders>
              <w:bottom w:val="single" w:sz="6" w:space="0" w:color="auto"/>
            </w:tcBorders>
          </w:tcPr>
          <w:p w14:paraId="73DF3F4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1.941</w:t>
            </w:r>
          </w:p>
        </w:tc>
      </w:tr>
      <w:tr w:rsidR="00B72A3B" w14:paraId="768CF01E" w14:textId="77777777">
        <w:tc>
          <w:tcPr>
            <w:tcW w:w="2840" w:type="dxa"/>
            <w:tcBorders>
              <w:top w:val="single" w:sz="6" w:space="0" w:color="auto"/>
              <w:bottom w:val="single" w:sz="12" w:space="0" w:color="auto"/>
            </w:tcBorders>
          </w:tcPr>
          <w:p w14:paraId="591629E7" w14:textId="77777777" w:rsidR="00B72A3B" w:rsidRDefault="007E11EF">
            <w:pPr>
              <w:widowControl/>
              <w:spacing w:before="156" w:after="156"/>
              <w:ind w:firstLine="360"/>
              <w:jc w:val="left"/>
              <w:rPr>
                <w:rFonts w:ascii="宋体" w:eastAsia="宋体" w:hAnsi="宋体" w:cs="宋体"/>
                <w:color w:val="000000"/>
                <w:kern w:val="0"/>
                <w:sz w:val="18"/>
                <w:szCs w:val="18"/>
                <w:lang w:bidi="ar"/>
              </w:rPr>
            </w:pPr>
            <w:r>
              <w:rPr>
                <w:rFonts w:ascii="宋体" w:eastAsia="宋体" w:hAnsi="宋体" w:cs="宋体" w:hint="eastAsia"/>
                <w:color w:val="000000"/>
                <w:kern w:val="0"/>
                <w:sz w:val="18"/>
                <w:szCs w:val="18"/>
                <w:lang w:bidi="ar"/>
              </w:rPr>
              <w:t>a.因变量：满意度</w:t>
            </w:r>
          </w:p>
        </w:tc>
        <w:tc>
          <w:tcPr>
            <w:tcW w:w="2841" w:type="dxa"/>
            <w:tcBorders>
              <w:top w:val="single" w:sz="6" w:space="0" w:color="auto"/>
              <w:bottom w:val="single" w:sz="12" w:space="0" w:color="auto"/>
            </w:tcBorders>
          </w:tcPr>
          <w:p w14:paraId="425262FA"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2841" w:type="dxa"/>
            <w:tcBorders>
              <w:top w:val="single" w:sz="6" w:space="0" w:color="auto"/>
              <w:bottom w:val="single" w:sz="12" w:space="0" w:color="auto"/>
            </w:tcBorders>
          </w:tcPr>
          <w:p w14:paraId="6DABE569" w14:textId="77777777" w:rsidR="00B72A3B" w:rsidRDefault="00B72A3B">
            <w:pPr>
              <w:widowControl/>
              <w:spacing w:before="156" w:after="156"/>
              <w:ind w:firstLine="480"/>
              <w:jc w:val="left"/>
              <w:rPr>
                <w:rFonts w:ascii="宋体" w:eastAsia="宋体" w:hAnsi="宋体" w:cs="宋体"/>
                <w:color w:val="000000"/>
                <w:kern w:val="0"/>
                <w:lang w:bidi="ar"/>
              </w:rPr>
            </w:pPr>
          </w:p>
        </w:tc>
      </w:tr>
    </w:tbl>
    <w:p w14:paraId="17E49C3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理论上，如果容忍度（</w:t>
      </w:r>
      <w:r>
        <w:rPr>
          <w:rFonts w:ascii="Times New Roman Regular" w:eastAsia="宋体" w:hAnsi="Times New Roman Regular" w:cs="Times New Roman Regular" w:hint="eastAsia"/>
        </w:rPr>
        <w:t>Tolerance</w:t>
      </w:r>
      <w:r>
        <w:rPr>
          <w:rFonts w:ascii="Times New Roman Regular" w:eastAsia="宋体" w:hAnsi="Times New Roman Regular" w:cs="Times New Roman Regular" w:hint="eastAsia"/>
        </w:rPr>
        <w:t>）小于</w:t>
      </w:r>
      <w:r>
        <w:rPr>
          <w:rFonts w:ascii="Times New Roman Regular" w:eastAsia="宋体" w:hAnsi="Times New Roman Regular" w:cs="Times New Roman Regular" w:hint="eastAsia"/>
        </w:rPr>
        <w:t xml:space="preserve"> 0.1 </w:t>
      </w:r>
      <w:r>
        <w:rPr>
          <w:rFonts w:ascii="Times New Roman Regular" w:eastAsia="宋体" w:hAnsi="Times New Roman Regular" w:cs="Times New Roman Regular" w:hint="eastAsia"/>
        </w:rPr>
        <w:t>或方差膨胀因子（</w:t>
      </w:r>
      <w:r>
        <w:rPr>
          <w:rFonts w:ascii="Times New Roman Regular" w:eastAsia="宋体" w:hAnsi="Times New Roman Regular" w:cs="Times New Roman Regular" w:hint="eastAsia"/>
        </w:rPr>
        <w:t>VIF</w:t>
      </w:r>
      <w:r>
        <w:rPr>
          <w:rFonts w:ascii="Times New Roman Regular" w:eastAsia="宋体" w:hAnsi="Times New Roman Regular" w:cs="Times New Roman Regular" w:hint="eastAsia"/>
        </w:rPr>
        <w:t>）大于</w:t>
      </w:r>
      <w:r>
        <w:rPr>
          <w:rFonts w:ascii="Times New Roman Regular" w:eastAsia="宋体" w:hAnsi="Times New Roman Regular" w:cs="Times New Roman Regular" w:hint="eastAsia"/>
        </w:rPr>
        <w:t xml:space="preserve"> 10</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则表示有共线性存在。本例中，容忍度均远大于</w:t>
      </w:r>
      <w:r>
        <w:rPr>
          <w:rFonts w:ascii="Times New Roman Regular" w:eastAsia="宋体" w:hAnsi="Times New Roman Regular" w:cs="Times New Roman Regular" w:hint="eastAsia"/>
        </w:rPr>
        <w:t xml:space="preserve"> 0.1</w:t>
      </w:r>
      <w:r>
        <w:rPr>
          <w:rFonts w:ascii="Times New Roman Regular" w:eastAsia="宋体" w:hAnsi="Times New Roman Regular" w:cs="Times New Roman Regular" w:hint="eastAsia"/>
        </w:rPr>
        <w:t>，方差膨胀因子均小于</w:t>
      </w:r>
      <w:r>
        <w:rPr>
          <w:rFonts w:ascii="Times New Roman Regular" w:eastAsia="宋体" w:hAnsi="Times New Roman Regular" w:cs="Times New Roman Regular" w:hint="eastAsia"/>
        </w:rPr>
        <w:t xml:space="preserve"> 10</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所以不存在多重共线性，假设</w:t>
      </w:r>
      <w:r>
        <w:rPr>
          <w:rFonts w:ascii="Times New Roman Regular" w:eastAsia="宋体" w:hAnsi="Times New Roman Regular" w:cs="Times New Roman Regular" w:hint="eastAsia"/>
        </w:rPr>
        <w:t xml:space="preserve"> 3 </w:t>
      </w:r>
      <w:r>
        <w:rPr>
          <w:rFonts w:ascii="Times New Roman Regular" w:eastAsia="宋体" w:hAnsi="Times New Roman Regular" w:cs="Times New Roman Regular" w:hint="eastAsia"/>
        </w:rPr>
        <w:t>成立。</w:t>
      </w:r>
    </w:p>
    <w:p w14:paraId="3849EAC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对于条件</w:t>
      </w:r>
      <w:r>
        <w:rPr>
          <w:rFonts w:ascii="Times New Roman Regular" w:eastAsia="宋体" w:hAnsi="Times New Roman Regular" w:cs="Times New Roman Regular" w:hint="eastAsia"/>
        </w:rPr>
        <w:t xml:space="preserve"> 4 </w:t>
      </w:r>
      <w:r>
        <w:rPr>
          <w:rFonts w:ascii="Times New Roman Regular" w:eastAsia="宋体" w:hAnsi="Times New Roman Regular" w:cs="Times New Roman Regular" w:hint="eastAsia"/>
        </w:rPr>
        <w:t>的“比例优势”，我们可以通过平行线检验予以论证。以下为平行线检验输出结果：</w:t>
      </w:r>
    </w:p>
    <w:p w14:paraId="06C0DDB7"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Start w:id="239" w:name="_Toc815528834"/>
      <w:r>
        <w:rPr>
          <w:rFonts w:hint="eastAsia"/>
        </w:rPr>
        <w:t>有序</w:t>
      </w:r>
      <w:r>
        <w:rPr>
          <w:rFonts w:hint="eastAsia"/>
        </w:rPr>
        <w:t>logistic</w:t>
      </w:r>
      <w:r>
        <w:rPr>
          <w:rFonts w:hint="eastAsia"/>
        </w:rPr>
        <w:t>回归平行性检验</w:t>
      </w:r>
      <w:bookmarkEnd w:id="239"/>
    </w:p>
    <w:tbl>
      <w:tblPr>
        <w:tblStyle w:val="ab"/>
        <w:tblpPr w:leftFromText="180" w:rightFromText="180" w:vertAnchor="text" w:horzAnchor="page" w:tblpX="1798" w:tblpY="302"/>
        <w:tblOverlap w:val="never"/>
        <w:tblW w:w="859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19"/>
        <w:gridCol w:w="2051"/>
        <w:gridCol w:w="1388"/>
        <w:gridCol w:w="1720"/>
      </w:tblGrid>
      <w:tr w:rsidR="00B72A3B" w14:paraId="01B30825" w14:textId="77777777">
        <w:trPr>
          <w:trHeight w:val="432"/>
        </w:trPr>
        <w:tc>
          <w:tcPr>
            <w:tcW w:w="8597" w:type="dxa"/>
            <w:gridSpan w:val="5"/>
            <w:tcBorders>
              <w:bottom w:val="single" w:sz="6" w:space="0" w:color="auto"/>
            </w:tcBorders>
          </w:tcPr>
          <w:p w14:paraId="30066DE7"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平行性检验</w:t>
            </w:r>
            <w:r>
              <w:rPr>
                <w:rFonts w:ascii="宋体" w:eastAsia="宋体" w:hAnsi="宋体" w:cs="宋体" w:hint="eastAsia"/>
                <w:color w:val="000000"/>
                <w:kern w:val="0"/>
                <w:vertAlign w:val="superscript"/>
                <w:lang w:bidi="ar"/>
              </w:rPr>
              <w:t>a</w:t>
            </w:r>
          </w:p>
        </w:tc>
      </w:tr>
      <w:tr w:rsidR="00B72A3B" w14:paraId="4AE927AD" w14:textId="77777777">
        <w:trPr>
          <w:trHeight w:val="520"/>
        </w:trPr>
        <w:tc>
          <w:tcPr>
            <w:tcW w:w="1719" w:type="dxa"/>
          </w:tcPr>
          <w:p w14:paraId="4C4C2305"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模型</w:t>
            </w:r>
          </w:p>
        </w:tc>
        <w:tc>
          <w:tcPr>
            <w:tcW w:w="1719" w:type="dxa"/>
          </w:tcPr>
          <w:p w14:paraId="1FE85DC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-2对数似然</w:t>
            </w:r>
          </w:p>
        </w:tc>
        <w:tc>
          <w:tcPr>
            <w:tcW w:w="2051" w:type="dxa"/>
          </w:tcPr>
          <w:p w14:paraId="30622F1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卡方</w:t>
            </w:r>
          </w:p>
        </w:tc>
        <w:tc>
          <w:tcPr>
            <w:tcW w:w="1388" w:type="dxa"/>
          </w:tcPr>
          <w:p w14:paraId="41B4C3F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自由度</w:t>
            </w:r>
          </w:p>
        </w:tc>
        <w:tc>
          <w:tcPr>
            <w:tcW w:w="1720" w:type="dxa"/>
          </w:tcPr>
          <w:p w14:paraId="4ECDDECC"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显著性</w:t>
            </w:r>
          </w:p>
        </w:tc>
      </w:tr>
      <w:tr w:rsidR="00B72A3B" w14:paraId="433835F9" w14:textId="77777777">
        <w:trPr>
          <w:trHeight w:val="520"/>
        </w:trPr>
        <w:tc>
          <w:tcPr>
            <w:tcW w:w="1719" w:type="dxa"/>
          </w:tcPr>
          <w:p w14:paraId="6DA4037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原假设</w:t>
            </w:r>
          </w:p>
        </w:tc>
        <w:tc>
          <w:tcPr>
            <w:tcW w:w="1719" w:type="dxa"/>
          </w:tcPr>
          <w:p w14:paraId="4824FFF5"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268.980</w:t>
            </w:r>
          </w:p>
        </w:tc>
        <w:tc>
          <w:tcPr>
            <w:tcW w:w="2051" w:type="dxa"/>
          </w:tcPr>
          <w:p w14:paraId="4E7C4839"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1388" w:type="dxa"/>
          </w:tcPr>
          <w:p w14:paraId="10EB93F8"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1720" w:type="dxa"/>
          </w:tcPr>
          <w:p w14:paraId="38983BBB"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0D5D2676" w14:textId="77777777">
        <w:trPr>
          <w:trHeight w:val="431"/>
        </w:trPr>
        <w:tc>
          <w:tcPr>
            <w:tcW w:w="1719" w:type="dxa"/>
            <w:tcBorders>
              <w:bottom w:val="single" w:sz="6" w:space="0" w:color="auto"/>
            </w:tcBorders>
          </w:tcPr>
          <w:p w14:paraId="5E7B5E6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lastRenderedPageBreak/>
              <w:t>常规</w:t>
            </w:r>
          </w:p>
        </w:tc>
        <w:tc>
          <w:tcPr>
            <w:tcW w:w="1719" w:type="dxa"/>
            <w:tcBorders>
              <w:bottom w:val="single" w:sz="6" w:space="0" w:color="auto"/>
            </w:tcBorders>
          </w:tcPr>
          <w:p w14:paraId="3DE1AA87"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217.347</w:t>
            </w:r>
          </w:p>
        </w:tc>
        <w:tc>
          <w:tcPr>
            <w:tcW w:w="2051" w:type="dxa"/>
            <w:tcBorders>
              <w:bottom w:val="single" w:sz="6" w:space="0" w:color="auto"/>
            </w:tcBorders>
          </w:tcPr>
          <w:p w14:paraId="1557C25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45.523</w:t>
            </w:r>
          </w:p>
        </w:tc>
        <w:tc>
          <w:tcPr>
            <w:tcW w:w="1388" w:type="dxa"/>
            <w:tcBorders>
              <w:bottom w:val="single" w:sz="6" w:space="0" w:color="auto"/>
            </w:tcBorders>
          </w:tcPr>
          <w:p w14:paraId="62C7D135"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39</w:t>
            </w:r>
          </w:p>
        </w:tc>
        <w:tc>
          <w:tcPr>
            <w:tcW w:w="1720" w:type="dxa"/>
            <w:tcBorders>
              <w:bottom w:val="single" w:sz="6" w:space="0" w:color="auto"/>
            </w:tcBorders>
          </w:tcPr>
          <w:p w14:paraId="26B1C84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0.159</w:t>
            </w:r>
          </w:p>
        </w:tc>
      </w:tr>
      <w:tr w:rsidR="00B72A3B" w14:paraId="178D96C5" w14:textId="77777777">
        <w:trPr>
          <w:trHeight w:val="536"/>
        </w:trPr>
        <w:tc>
          <w:tcPr>
            <w:tcW w:w="8597" w:type="dxa"/>
            <w:gridSpan w:val="5"/>
          </w:tcPr>
          <w:p w14:paraId="4999281A" w14:textId="77777777" w:rsidR="00B72A3B" w:rsidRDefault="007E11EF">
            <w:pPr>
              <w:widowControl/>
              <w:spacing w:before="156" w:after="156"/>
              <w:ind w:firstLine="360"/>
              <w:jc w:val="left"/>
              <w:rPr>
                <w:sz w:val="28"/>
                <w:szCs w:val="28"/>
              </w:rPr>
            </w:pPr>
            <w:r>
              <w:rPr>
                <w:rFonts w:ascii="等线" w:eastAsia="等线" w:hAnsi="等线" w:cs="等线"/>
                <w:color w:val="000000"/>
                <w:kern w:val="0"/>
                <w:sz w:val="18"/>
                <w:szCs w:val="18"/>
                <w:lang w:bidi="ar"/>
              </w:rPr>
              <w:t>注</w:t>
            </w:r>
            <w:r>
              <w:rPr>
                <w:rFonts w:ascii="等线" w:eastAsia="等线" w:hAnsi="等线" w:cs="等线" w:hint="eastAsia"/>
                <w:color w:val="000000"/>
                <w:kern w:val="0"/>
                <w:sz w:val="16"/>
                <w:szCs w:val="16"/>
                <w:lang w:bidi="ar"/>
              </w:rPr>
              <w:t>：</w:t>
            </w:r>
            <w:r>
              <w:rPr>
                <w:rFonts w:ascii="等线" w:eastAsia="等线" w:hAnsi="等线" w:cs="等线" w:hint="eastAsia"/>
                <w:color w:val="000000"/>
                <w:kern w:val="0"/>
                <w:sz w:val="18"/>
                <w:szCs w:val="18"/>
                <w:lang w:bidi="ar"/>
              </w:rPr>
              <w:t xml:space="preserve">原假设指出，位置参数（斜率系数）在各个响应类别中相同。 </w:t>
            </w:r>
          </w:p>
          <w:p w14:paraId="13A43FDF" w14:textId="77777777" w:rsidR="00B72A3B" w:rsidRDefault="007E11EF">
            <w:pPr>
              <w:widowControl/>
              <w:spacing w:before="156" w:after="156"/>
              <w:ind w:firstLineChars="300" w:firstLine="540"/>
              <w:jc w:val="left"/>
              <w:rPr>
                <w:sz w:val="28"/>
                <w:szCs w:val="28"/>
              </w:rPr>
            </w:pPr>
            <w:r>
              <w:rPr>
                <w:rFonts w:ascii="等线" w:eastAsia="等线" w:hAnsi="等线" w:cs="等线" w:hint="eastAsia"/>
                <w:color w:val="000000"/>
                <w:kern w:val="0"/>
                <w:sz w:val="18"/>
                <w:szCs w:val="18"/>
                <w:lang w:bidi="ar"/>
              </w:rPr>
              <w:t xml:space="preserve">a. 关联函数：逆柯西。 </w:t>
            </w:r>
          </w:p>
          <w:p w14:paraId="1F32F9FF" w14:textId="77777777" w:rsidR="00B72A3B" w:rsidRDefault="007E11EF">
            <w:pPr>
              <w:widowControl/>
              <w:spacing w:before="156" w:after="156"/>
              <w:ind w:firstLineChars="300" w:firstLine="540"/>
              <w:jc w:val="left"/>
              <w:rPr>
                <w:sz w:val="28"/>
                <w:szCs w:val="28"/>
              </w:rPr>
            </w:pPr>
            <w:r>
              <w:rPr>
                <w:rFonts w:ascii="等线" w:eastAsia="等线" w:hAnsi="等线" w:cs="等线" w:hint="eastAsia"/>
                <w:color w:val="000000"/>
                <w:kern w:val="0"/>
                <w:sz w:val="18"/>
                <w:szCs w:val="18"/>
                <w:lang w:bidi="ar"/>
              </w:rPr>
              <w:t xml:space="preserve">b. 达到最大逐步二分次数后，无法进一步增大对数似然值。 </w:t>
            </w:r>
          </w:p>
          <w:p w14:paraId="01AD7705" w14:textId="77777777" w:rsidR="00B72A3B" w:rsidRDefault="007E11EF">
            <w:pPr>
              <w:widowControl/>
              <w:spacing w:before="156" w:after="156"/>
              <w:ind w:firstLine="480"/>
              <w:jc w:val="left"/>
              <w:rPr>
                <w:sz w:val="28"/>
                <w:szCs w:val="28"/>
              </w:rPr>
            </w:pPr>
            <w:r>
              <w:rPr>
                <w:rFonts w:ascii="等线" w:eastAsia="等线" w:hAnsi="等线" w:cs="等线" w:hint="eastAsia"/>
                <w:color w:val="000000"/>
                <w:kern w:val="0"/>
                <w:lang w:bidi="ar"/>
              </w:rPr>
              <w:t xml:space="preserve">c. </w:t>
            </w:r>
            <w:r>
              <w:rPr>
                <w:rFonts w:ascii="等线" w:eastAsia="等线" w:hAnsi="等线" w:cs="等线" w:hint="eastAsia"/>
                <w:color w:val="000000"/>
                <w:kern w:val="0"/>
                <w:sz w:val="18"/>
                <w:szCs w:val="18"/>
                <w:lang w:bidi="ar"/>
              </w:rPr>
              <w:t>卡方统计的计算基于一般模型的最后一次迭代所获得的对数似然值。此检验的有效性不确定。</w:t>
            </w:r>
          </w:p>
          <w:p w14:paraId="76BBA3F3" w14:textId="77777777" w:rsidR="00B72A3B" w:rsidRDefault="00B72A3B">
            <w:pPr>
              <w:widowControl/>
              <w:spacing w:before="156" w:after="156"/>
              <w:ind w:firstLine="480"/>
              <w:jc w:val="left"/>
              <w:rPr>
                <w:rFonts w:ascii="宋体" w:eastAsia="宋体" w:hAnsi="宋体" w:cs="宋体"/>
                <w:color w:val="000000"/>
                <w:kern w:val="0"/>
                <w:lang w:bidi="ar"/>
              </w:rPr>
            </w:pPr>
          </w:p>
        </w:tc>
      </w:tr>
    </w:tbl>
    <w:p w14:paraId="2DDDC6E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原假设是斜率系数（位置参数）在各相应类别中都是相等的。由于</w:t>
      </w:r>
      <w:r>
        <w:rPr>
          <w:rFonts w:ascii="Times New Roman Regular" w:eastAsia="宋体" w:hAnsi="Times New Roman Regular" w:cs="Times New Roman Regular" w:hint="eastAsia"/>
        </w:rPr>
        <w:t>P&gt;a</w:t>
      </w:r>
      <w:r>
        <w:rPr>
          <w:rFonts w:ascii="Times New Roman Regular" w:eastAsia="宋体" w:hAnsi="Times New Roman Regular" w:cs="Times New Roman Regular" w:hint="eastAsia"/>
        </w:rPr>
        <w:t>接受原假设，说明各回归方程平行。本例中卡方为</w:t>
      </w:r>
      <w:r>
        <w:rPr>
          <w:rFonts w:ascii="Times New Roman Regular" w:eastAsia="宋体" w:hAnsi="Times New Roman Regular" w:cs="Times New Roman Regular" w:hint="eastAsia"/>
        </w:rPr>
        <w:t>39</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P=0.159&gt;0.05</w:t>
      </w:r>
      <w:r>
        <w:rPr>
          <w:rFonts w:ascii="Times New Roman Regular" w:eastAsia="宋体" w:hAnsi="Times New Roman Regular" w:cs="Times New Roman Regular" w:hint="eastAsia"/>
        </w:rPr>
        <w:t>。可认为，不管反应变量的分割点在什么位置，模型中各自变量的系数都保持不变，所以可以使用有序多分类</w:t>
      </w:r>
      <w:r>
        <w:rPr>
          <w:rFonts w:ascii="Times New Roman Regular" w:eastAsia="宋体" w:hAnsi="Times New Roman Regular" w:cs="Times New Roman Regular" w:hint="eastAsia"/>
        </w:rPr>
        <w:t>logistic</w:t>
      </w:r>
      <w:r>
        <w:rPr>
          <w:rFonts w:ascii="Times New Roman Regular" w:eastAsia="宋体" w:hAnsi="Times New Roman Regular" w:cs="Times New Roman Regular" w:hint="eastAsia"/>
        </w:rPr>
        <w:t>回归模型。</w:t>
      </w:r>
    </w:p>
    <w:p w14:paraId="30255741" w14:textId="77777777" w:rsidR="00B72A3B" w:rsidRDefault="007E11EF">
      <w:pPr>
        <w:pStyle w:val="3"/>
        <w:numPr>
          <w:ilvl w:val="2"/>
          <w:numId w:val="0"/>
        </w:numPr>
        <w:spacing w:line="240" w:lineRule="auto"/>
      </w:pPr>
      <w:bookmarkStart w:id="240" w:name="_Toc1844094083"/>
      <w:bookmarkStart w:id="241" w:name="_Toc1902960520"/>
      <w:r>
        <w:rPr>
          <w:rFonts w:hint="eastAsia"/>
        </w:rPr>
        <w:t>6.1.2</w:t>
      </w:r>
      <w:r>
        <w:rPr>
          <w:rFonts w:hint="eastAsia"/>
        </w:rPr>
        <w:t>有序逻辑回归数据分析</w:t>
      </w:r>
      <w:bookmarkEnd w:id="240"/>
      <w:bookmarkEnd w:id="241"/>
    </w:p>
    <w:p w14:paraId="23911455"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以下研究以满意度为因变量，以基础设施、公共服务、经济发展与与就业、文化建设和生态环境与资源开发指标为自变量，建立有序</w:t>
      </w:r>
      <w:r>
        <w:rPr>
          <w:rFonts w:ascii="Times New Roman Regular" w:eastAsia="宋体" w:hAnsi="Times New Roman Regular" w:cs="Times New Roman Regular" w:hint="eastAsia"/>
        </w:rPr>
        <w:t xml:space="preserve"> Logistic </w:t>
      </w:r>
      <w:r>
        <w:rPr>
          <w:rFonts w:ascii="Times New Roman Regular" w:eastAsia="宋体" w:hAnsi="Times New Roman Regular" w:cs="Times New Roman Regular" w:hint="eastAsia"/>
        </w:rPr>
        <w:t>回归模型，并通过逐步回归来确</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定显著影响整体接受意愿的因素，以此来验证影响接受意愿的因素。</w:t>
      </w:r>
    </w:p>
    <w:p w14:paraId="0FC5D1C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以下是通过建立有序</w:t>
      </w:r>
      <w:r>
        <w:rPr>
          <w:rFonts w:ascii="Times New Roman Regular" w:eastAsia="宋体" w:hAnsi="Times New Roman Regular" w:cs="Times New Roman Regular" w:hint="eastAsia"/>
        </w:rPr>
        <w:t xml:space="preserve"> Logistic </w:t>
      </w:r>
      <w:r>
        <w:rPr>
          <w:rFonts w:ascii="Times New Roman Regular" w:eastAsia="宋体" w:hAnsi="Times New Roman Regular" w:cs="Times New Roman Regular" w:hint="eastAsia"/>
        </w:rPr>
        <w:t>分析并进行逐步回归来一步步筛选影响接受意愿的显著因素，最终总体接受意愿的有序</w:t>
      </w:r>
      <w:r>
        <w:rPr>
          <w:rFonts w:ascii="Times New Roman Regular" w:eastAsia="宋体" w:hAnsi="Times New Roman Regular" w:cs="Times New Roman Regular" w:hint="eastAsia"/>
        </w:rPr>
        <w:t xml:space="preserve"> Logistic </w:t>
      </w:r>
      <w:r>
        <w:rPr>
          <w:rFonts w:ascii="Times New Roman Regular" w:eastAsia="宋体" w:hAnsi="Times New Roman Regular" w:cs="Times New Roman Regular" w:hint="eastAsia"/>
        </w:rPr>
        <w:t>回归分析如表：</w:t>
      </w:r>
    </w:p>
    <w:p w14:paraId="330E85E8"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bookmarkStart w:id="242" w:name="_Toc2128876540"/>
      <w:r>
        <w:rPr>
          <w:rFonts w:hint="eastAsia"/>
        </w:rPr>
        <w:t>有序</w:t>
      </w:r>
      <w:r>
        <w:rPr>
          <w:rFonts w:hint="eastAsia"/>
        </w:rPr>
        <w:t>logistic</w:t>
      </w:r>
      <w:r>
        <w:rPr>
          <w:rFonts w:hint="eastAsia"/>
        </w:rPr>
        <w:t>回归模型拟合信息</w:t>
      </w:r>
      <w:bookmarkEnd w:id="242"/>
    </w:p>
    <w:tbl>
      <w:tblPr>
        <w:tblStyle w:val="ab"/>
        <w:tblW w:w="88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935"/>
        <w:gridCol w:w="1607"/>
        <w:gridCol w:w="1772"/>
        <w:gridCol w:w="1775"/>
      </w:tblGrid>
      <w:tr w:rsidR="00B72A3B" w14:paraId="1518F911" w14:textId="77777777">
        <w:trPr>
          <w:trHeight w:val="489"/>
        </w:trPr>
        <w:tc>
          <w:tcPr>
            <w:tcW w:w="8860" w:type="dxa"/>
            <w:gridSpan w:val="5"/>
            <w:tcBorders>
              <w:bottom w:val="single" w:sz="6" w:space="0" w:color="auto"/>
            </w:tcBorders>
          </w:tcPr>
          <w:p w14:paraId="4F33E65A"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模型拟合信息</w:t>
            </w:r>
          </w:p>
        </w:tc>
      </w:tr>
      <w:tr w:rsidR="00B72A3B" w14:paraId="09E6250C" w14:textId="77777777">
        <w:trPr>
          <w:trHeight w:val="948"/>
        </w:trPr>
        <w:tc>
          <w:tcPr>
            <w:tcW w:w="1771" w:type="dxa"/>
          </w:tcPr>
          <w:p w14:paraId="7A17CA0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模型</w:t>
            </w:r>
          </w:p>
        </w:tc>
        <w:tc>
          <w:tcPr>
            <w:tcW w:w="1935" w:type="dxa"/>
          </w:tcPr>
          <w:p w14:paraId="7DAD777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-2对数似然</w:t>
            </w:r>
          </w:p>
        </w:tc>
        <w:tc>
          <w:tcPr>
            <w:tcW w:w="1607" w:type="dxa"/>
          </w:tcPr>
          <w:p w14:paraId="02CD91E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卡方</w:t>
            </w:r>
          </w:p>
        </w:tc>
        <w:tc>
          <w:tcPr>
            <w:tcW w:w="1772" w:type="dxa"/>
          </w:tcPr>
          <w:p w14:paraId="23636499"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自由度</w:t>
            </w:r>
          </w:p>
        </w:tc>
        <w:tc>
          <w:tcPr>
            <w:tcW w:w="1775" w:type="dxa"/>
          </w:tcPr>
          <w:p w14:paraId="371709F7"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显著性</w:t>
            </w:r>
          </w:p>
        </w:tc>
      </w:tr>
      <w:tr w:rsidR="00B72A3B" w14:paraId="4AE9CDAD" w14:textId="77777777">
        <w:trPr>
          <w:trHeight w:val="552"/>
        </w:trPr>
        <w:tc>
          <w:tcPr>
            <w:tcW w:w="1771" w:type="dxa"/>
          </w:tcPr>
          <w:p w14:paraId="5D27E87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lastRenderedPageBreak/>
              <w:t>仅截距</w:t>
            </w:r>
          </w:p>
        </w:tc>
        <w:tc>
          <w:tcPr>
            <w:tcW w:w="1935" w:type="dxa"/>
          </w:tcPr>
          <w:p w14:paraId="5F0D21E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1088.584</w:t>
            </w:r>
          </w:p>
        </w:tc>
        <w:tc>
          <w:tcPr>
            <w:tcW w:w="1607" w:type="dxa"/>
          </w:tcPr>
          <w:p w14:paraId="15DA4F25"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1772" w:type="dxa"/>
          </w:tcPr>
          <w:p w14:paraId="731B0911"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1775" w:type="dxa"/>
          </w:tcPr>
          <w:p w14:paraId="6F37CE14" w14:textId="77777777" w:rsidR="00B72A3B" w:rsidRDefault="00B72A3B">
            <w:pPr>
              <w:widowControl/>
              <w:spacing w:before="156" w:after="156"/>
              <w:ind w:firstLine="480"/>
              <w:jc w:val="left"/>
              <w:rPr>
                <w:rFonts w:ascii="宋体" w:eastAsia="宋体" w:hAnsi="宋体" w:cs="宋体"/>
                <w:color w:val="000000"/>
                <w:kern w:val="0"/>
                <w:lang w:bidi="ar"/>
              </w:rPr>
            </w:pPr>
          </w:p>
        </w:tc>
      </w:tr>
      <w:tr w:rsidR="00B72A3B" w14:paraId="496A93CF" w14:textId="77777777">
        <w:trPr>
          <w:trHeight w:val="552"/>
        </w:trPr>
        <w:tc>
          <w:tcPr>
            <w:tcW w:w="1771" w:type="dxa"/>
            <w:tcBorders>
              <w:bottom w:val="single" w:sz="6" w:space="0" w:color="auto"/>
            </w:tcBorders>
          </w:tcPr>
          <w:p w14:paraId="06843BC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最终</w:t>
            </w:r>
          </w:p>
        </w:tc>
        <w:tc>
          <w:tcPr>
            <w:tcW w:w="1935" w:type="dxa"/>
            <w:tcBorders>
              <w:bottom w:val="single" w:sz="6" w:space="0" w:color="auto"/>
            </w:tcBorders>
          </w:tcPr>
          <w:p w14:paraId="19F69B56"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268.980</w:t>
            </w:r>
          </w:p>
        </w:tc>
        <w:tc>
          <w:tcPr>
            <w:tcW w:w="1607" w:type="dxa"/>
            <w:tcBorders>
              <w:bottom w:val="single" w:sz="6" w:space="0" w:color="auto"/>
            </w:tcBorders>
          </w:tcPr>
          <w:p w14:paraId="24B1FBC0"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819.604</w:t>
            </w:r>
          </w:p>
        </w:tc>
        <w:tc>
          <w:tcPr>
            <w:tcW w:w="1772" w:type="dxa"/>
            <w:tcBorders>
              <w:bottom w:val="single" w:sz="6" w:space="0" w:color="auto"/>
            </w:tcBorders>
          </w:tcPr>
          <w:p w14:paraId="5B13AF7E"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19</w:t>
            </w:r>
          </w:p>
        </w:tc>
        <w:tc>
          <w:tcPr>
            <w:tcW w:w="1775" w:type="dxa"/>
            <w:tcBorders>
              <w:bottom w:val="single" w:sz="6" w:space="0" w:color="auto"/>
            </w:tcBorders>
          </w:tcPr>
          <w:p w14:paraId="1D405E3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&lt;0.01</w:t>
            </w:r>
          </w:p>
        </w:tc>
      </w:tr>
      <w:tr w:rsidR="00B72A3B" w14:paraId="7B4196D7" w14:textId="77777777">
        <w:trPr>
          <w:trHeight w:val="581"/>
        </w:trPr>
        <w:tc>
          <w:tcPr>
            <w:tcW w:w="8860" w:type="dxa"/>
            <w:gridSpan w:val="5"/>
            <w:tcBorders>
              <w:top w:val="single" w:sz="6" w:space="0" w:color="auto"/>
            </w:tcBorders>
          </w:tcPr>
          <w:p w14:paraId="18B53867" w14:textId="77777777" w:rsidR="00B72A3B" w:rsidRDefault="007E11EF">
            <w:pPr>
              <w:widowControl/>
              <w:spacing w:before="156" w:after="156"/>
              <w:ind w:firstLine="420"/>
              <w:jc w:val="left"/>
              <w:rPr>
                <w:rFonts w:ascii="宋体" w:eastAsia="宋体" w:hAnsi="宋体" w:cs="宋体"/>
                <w:color w:val="000000"/>
                <w:kern w:val="0"/>
                <w:lang w:bidi="ar"/>
              </w:rPr>
            </w:pPr>
            <w:r>
              <w:rPr>
                <w:rFonts w:ascii="宋体" w:eastAsia="宋体" w:hAnsi="宋体" w:cs="宋体" w:hint="eastAsia"/>
                <w:color w:val="000000"/>
                <w:kern w:val="0"/>
                <w:sz w:val="21"/>
                <w:szCs w:val="21"/>
                <w:lang w:bidi="ar"/>
              </w:rPr>
              <w:t>注：关联函数：逆柯西。</w:t>
            </w:r>
          </w:p>
        </w:tc>
      </w:tr>
    </w:tbl>
    <w:p w14:paraId="1E44A4A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若模型拟合信息表内的显著性</w:t>
      </w:r>
      <w:r>
        <w:rPr>
          <w:rFonts w:ascii="Times New Roman Regular" w:eastAsia="宋体" w:hAnsi="Times New Roman Regular" w:cs="Times New Roman Regular" w:hint="eastAsia"/>
        </w:rPr>
        <w:t>&lt;0.05</w:t>
      </w:r>
      <w:r>
        <w:rPr>
          <w:rFonts w:ascii="Times New Roman Regular" w:eastAsia="宋体" w:hAnsi="Times New Roman Regular" w:cs="Times New Roman Regular" w:hint="eastAsia"/>
        </w:rPr>
        <w:t>，说明统计学上有意义，也就是说明至少有一个变量系数是显著的。由上表可知显著性</w:t>
      </w:r>
      <w:r>
        <w:rPr>
          <w:rFonts w:ascii="Times New Roman Regular" w:eastAsia="宋体" w:hAnsi="Times New Roman Regular" w:cs="Times New Roman Regular" w:hint="eastAsia"/>
        </w:rPr>
        <w:t>&lt;0.01</w:t>
      </w:r>
      <w:r>
        <w:rPr>
          <w:rFonts w:ascii="Times New Roman Regular" w:eastAsia="宋体" w:hAnsi="Times New Roman Regular" w:cs="Times New Roman Regular" w:hint="eastAsia"/>
        </w:rPr>
        <w:t>，说明该模型统</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计学上有意义。</w:t>
      </w:r>
    </w:p>
    <w:p w14:paraId="4A6C64F7"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bookmarkStart w:id="243" w:name="_Toc647416443"/>
      <w:r>
        <w:rPr>
          <w:rFonts w:hint="eastAsia"/>
        </w:rPr>
        <w:t>有序</w:t>
      </w:r>
      <w:r>
        <w:rPr>
          <w:rFonts w:hint="eastAsia"/>
        </w:rPr>
        <w:t>logistic</w:t>
      </w:r>
      <w:r>
        <w:rPr>
          <w:rFonts w:hint="eastAsia"/>
        </w:rPr>
        <w:t>回归拟合优度</w:t>
      </w:r>
      <w:bookmarkEnd w:id="243"/>
    </w:p>
    <w:tbl>
      <w:tblPr>
        <w:tblStyle w:val="ab"/>
        <w:tblW w:w="884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09"/>
        <w:gridCol w:w="2209"/>
        <w:gridCol w:w="2210"/>
        <w:gridCol w:w="2212"/>
      </w:tblGrid>
      <w:tr w:rsidR="00B72A3B" w14:paraId="76FBFD2E" w14:textId="77777777">
        <w:trPr>
          <w:trHeight w:val="550"/>
        </w:trPr>
        <w:tc>
          <w:tcPr>
            <w:tcW w:w="8840" w:type="dxa"/>
            <w:gridSpan w:val="4"/>
            <w:tcBorders>
              <w:bottom w:val="single" w:sz="6" w:space="0" w:color="auto"/>
            </w:tcBorders>
          </w:tcPr>
          <w:p w14:paraId="3B6A4593" w14:textId="77777777" w:rsidR="00B72A3B" w:rsidRDefault="007E11EF">
            <w:pPr>
              <w:widowControl/>
              <w:spacing w:before="156" w:after="156"/>
              <w:ind w:firstLine="480"/>
              <w:jc w:val="center"/>
              <w:rPr>
                <w:rFonts w:ascii="宋体" w:eastAsia="宋体" w:hAnsi="宋体" w:cs="宋体"/>
                <w:color w:val="000000"/>
                <w:kern w:val="0"/>
                <w:lang w:bidi="ar"/>
              </w:rPr>
            </w:pPr>
            <w:r>
              <w:rPr>
                <w:rFonts w:ascii="宋体" w:eastAsia="宋体" w:hAnsi="宋体" w:cs="宋体" w:hint="eastAsia"/>
                <w:color w:val="000000"/>
                <w:kern w:val="0"/>
                <w:lang w:bidi="ar"/>
              </w:rPr>
              <w:t>拟合优度</w:t>
            </w:r>
          </w:p>
        </w:tc>
      </w:tr>
      <w:tr w:rsidR="00B72A3B" w14:paraId="38F6E8D2" w14:textId="77777777">
        <w:trPr>
          <w:trHeight w:val="550"/>
        </w:trPr>
        <w:tc>
          <w:tcPr>
            <w:tcW w:w="2209" w:type="dxa"/>
            <w:tcBorders>
              <w:top w:val="single" w:sz="6" w:space="0" w:color="auto"/>
            </w:tcBorders>
          </w:tcPr>
          <w:p w14:paraId="3C2CB350" w14:textId="77777777" w:rsidR="00B72A3B" w:rsidRDefault="00B72A3B">
            <w:pPr>
              <w:widowControl/>
              <w:spacing w:before="156" w:after="156"/>
              <w:ind w:firstLine="480"/>
              <w:jc w:val="left"/>
              <w:rPr>
                <w:rFonts w:ascii="宋体" w:eastAsia="宋体" w:hAnsi="宋体" w:cs="宋体"/>
                <w:color w:val="000000"/>
                <w:kern w:val="0"/>
                <w:lang w:bidi="ar"/>
              </w:rPr>
            </w:pPr>
          </w:p>
        </w:tc>
        <w:tc>
          <w:tcPr>
            <w:tcW w:w="2209" w:type="dxa"/>
            <w:tcBorders>
              <w:top w:val="single" w:sz="6" w:space="0" w:color="auto"/>
            </w:tcBorders>
          </w:tcPr>
          <w:p w14:paraId="19E7E99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卡方</w:t>
            </w:r>
          </w:p>
        </w:tc>
        <w:tc>
          <w:tcPr>
            <w:tcW w:w="2210" w:type="dxa"/>
            <w:tcBorders>
              <w:top w:val="single" w:sz="6" w:space="0" w:color="auto"/>
            </w:tcBorders>
          </w:tcPr>
          <w:p w14:paraId="70F9246A"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自由度</w:t>
            </w:r>
          </w:p>
        </w:tc>
        <w:tc>
          <w:tcPr>
            <w:tcW w:w="2212" w:type="dxa"/>
            <w:tcBorders>
              <w:top w:val="single" w:sz="6" w:space="0" w:color="auto"/>
            </w:tcBorders>
          </w:tcPr>
          <w:p w14:paraId="20F6D931"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显著性</w:t>
            </w:r>
          </w:p>
        </w:tc>
      </w:tr>
      <w:tr w:rsidR="00B72A3B" w14:paraId="09AFF01D" w14:textId="77777777">
        <w:trPr>
          <w:trHeight w:val="550"/>
        </w:trPr>
        <w:tc>
          <w:tcPr>
            <w:tcW w:w="2209" w:type="dxa"/>
          </w:tcPr>
          <w:p w14:paraId="734E86B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皮尔逊</w:t>
            </w:r>
          </w:p>
        </w:tc>
        <w:tc>
          <w:tcPr>
            <w:tcW w:w="2209" w:type="dxa"/>
          </w:tcPr>
          <w:p w14:paraId="26933728"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311.205</w:t>
            </w:r>
          </w:p>
        </w:tc>
        <w:tc>
          <w:tcPr>
            <w:tcW w:w="2210" w:type="dxa"/>
          </w:tcPr>
          <w:p w14:paraId="78B7CC2D"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263</w:t>
            </w:r>
          </w:p>
        </w:tc>
        <w:tc>
          <w:tcPr>
            <w:tcW w:w="2212" w:type="dxa"/>
          </w:tcPr>
          <w:p w14:paraId="3E20C199"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0.957</w:t>
            </w:r>
          </w:p>
        </w:tc>
      </w:tr>
      <w:tr w:rsidR="00B72A3B" w14:paraId="4CAA8265" w14:textId="77777777">
        <w:trPr>
          <w:trHeight w:val="550"/>
        </w:trPr>
        <w:tc>
          <w:tcPr>
            <w:tcW w:w="2209" w:type="dxa"/>
            <w:tcBorders>
              <w:bottom w:val="single" w:sz="6" w:space="0" w:color="auto"/>
            </w:tcBorders>
          </w:tcPr>
          <w:p w14:paraId="3D9B40BB"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偏差</w:t>
            </w:r>
          </w:p>
        </w:tc>
        <w:tc>
          <w:tcPr>
            <w:tcW w:w="2209" w:type="dxa"/>
            <w:tcBorders>
              <w:bottom w:val="single" w:sz="6" w:space="0" w:color="auto"/>
            </w:tcBorders>
          </w:tcPr>
          <w:p w14:paraId="080F289E"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207.20</w:t>
            </w:r>
          </w:p>
        </w:tc>
        <w:tc>
          <w:tcPr>
            <w:tcW w:w="2210" w:type="dxa"/>
            <w:tcBorders>
              <w:bottom w:val="single" w:sz="6" w:space="0" w:color="auto"/>
            </w:tcBorders>
          </w:tcPr>
          <w:p w14:paraId="4895F157"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263</w:t>
            </w:r>
          </w:p>
        </w:tc>
        <w:tc>
          <w:tcPr>
            <w:tcW w:w="2212" w:type="dxa"/>
            <w:tcBorders>
              <w:bottom w:val="single" w:sz="6" w:space="0" w:color="auto"/>
            </w:tcBorders>
          </w:tcPr>
          <w:p w14:paraId="3B587C6F"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0.975</w:t>
            </w:r>
          </w:p>
        </w:tc>
      </w:tr>
      <w:tr w:rsidR="00B72A3B" w14:paraId="2C689E45" w14:textId="77777777">
        <w:trPr>
          <w:trHeight w:val="567"/>
        </w:trPr>
        <w:tc>
          <w:tcPr>
            <w:tcW w:w="8840" w:type="dxa"/>
            <w:gridSpan w:val="4"/>
            <w:tcBorders>
              <w:top w:val="single" w:sz="6" w:space="0" w:color="auto"/>
            </w:tcBorders>
          </w:tcPr>
          <w:p w14:paraId="44592EE3"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t>注：关联函数：逆柯西</w:t>
            </w:r>
          </w:p>
        </w:tc>
      </w:tr>
    </w:tbl>
    <w:p w14:paraId="448C94C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由上表可知，皮尔逊显著性很高，说明可以很好拟合原始数据，概率大，原假设成立，原始数据的拟合通过检验。</w:t>
      </w:r>
    </w:p>
    <w:p w14:paraId="60359793"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7</w:t>
      </w:r>
      <w:r>
        <w:fldChar w:fldCharType="end"/>
      </w:r>
      <w:bookmarkStart w:id="244" w:name="_Toc1975118585"/>
      <w:r>
        <w:rPr>
          <w:rFonts w:hint="eastAsia"/>
        </w:rPr>
        <w:t>有序</w:t>
      </w:r>
      <w:r>
        <w:rPr>
          <w:rFonts w:hint="eastAsia"/>
        </w:rPr>
        <w:t>logistic</w:t>
      </w:r>
      <w:r>
        <w:rPr>
          <w:rFonts w:hint="eastAsia"/>
        </w:rPr>
        <w:t>回归伪</w:t>
      </w:r>
      <w:r>
        <w:rPr>
          <w:rFonts w:hint="eastAsia"/>
        </w:rPr>
        <w:t>R2</w:t>
      </w:r>
      <w:bookmarkEnd w:id="244"/>
    </w:p>
    <w:tbl>
      <w:tblPr>
        <w:tblStyle w:val="ab"/>
        <w:tblW w:w="86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330"/>
      </w:tblGrid>
      <w:tr w:rsidR="00B72A3B" w14:paraId="67B0A874" w14:textId="77777777">
        <w:trPr>
          <w:trHeight w:val="497"/>
        </w:trPr>
        <w:tc>
          <w:tcPr>
            <w:tcW w:w="8660" w:type="dxa"/>
            <w:gridSpan w:val="2"/>
            <w:tcBorders>
              <w:bottom w:val="single" w:sz="4" w:space="0" w:color="auto"/>
            </w:tcBorders>
          </w:tcPr>
          <w:p w14:paraId="0304BC18" w14:textId="77777777" w:rsidR="00B72A3B" w:rsidRDefault="007E11EF">
            <w:pPr>
              <w:spacing w:before="156" w:after="156"/>
              <w:ind w:firstLine="480"/>
              <w:jc w:val="center"/>
              <w:rPr>
                <w:rFonts w:ascii="宋体" w:eastAsia="宋体" w:hAnsi="宋体" w:cs="宋体"/>
              </w:rPr>
            </w:pPr>
            <w:r>
              <w:rPr>
                <w:rFonts w:ascii="宋体" w:eastAsia="宋体" w:hAnsi="宋体" w:cs="宋体" w:hint="eastAsia"/>
              </w:rPr>
              <w:t>伪R</w:t>
            </w:r>
            <w:r>
              <w:rPr>
                <w:rFonts w:ascii="宋体" w:eastAsia="宋体" w:hAnsi="宋体" w:cs="宋体" w:hint="eastAsia"/>
                <w:vertAlign w:val="superscript"/>
              </w:rPr>
              <w:t>2</w:t>
            </w:r>
          </w:p>
        </w:tc>
      </w:tr>
      <w:tr w:rsidR="00B72A3B" w14:paraId="6BDFB8F2" w14:textId="77777777">
        <w:trPr>
          <w:trHeight w:val="468"/>
        </w:trPr>
        <w:tc>
          <w:tcPr>
            <w:tcW w:w="4330" w:type="dxa"/>
            <w:tcBorders>
              <w:top w:val="single" w:sz="4" w:space="0" w:color="auto"/>
            </w:tcBorders>
          </w:tcPr>
          <w:p w14:paraId="7F3B4BC5" w14:textId="77777777" w:rsidR="00B72A3B" w:rsidRDefault="007E11EF">
            <w:pPr>
              <w:widowControl/>
              <w:spacing w:before="156" w:after="156"/>
              <w:ind w:firstLine="480"/>
              <w:jc w:val="left"/>
              <w:rPr>
                <w:rFonts w:ascii="宋体" w:eastAsia="宋体" w:hAnsi="宋体" w:cs="宋体"/>
              </w:rPr>
            </w:pPr>
            <w:r>
              <w:rPr>
                <w:rFonts w:ascii="宋体" w:eastAsia="宋体" w:hAnsi="宋体" w:cs="宋体" w:hint="eastAsia"/>
                <w:color w:val="000000"/>
                <w:kern w:val="0"/>
                <w:lang w:bidi="ar"/>
              </w:rPr>
              <w:t>考克斯-斯奈尔</w:t>
            </w:r>
          </w:p>
        </w:tc>
        <w:tc>
          <w:tcPr>
            <w:tcW w:w="4330" w:type="dxa"/>
            <w:tcBorders>
              <w:top w:val="single" w:sz="4" w:space="0" w:color="auto"/>
            </w:tcBorders>
          </w:tcPr>
          <w:p w14:paraId="20D6CF69" w14:textId="77777777" w:rsidR="00B72A3B" w:rsidRDefault="007E11EF">
            <w:pPr>
              <w:spacing w:before="156" w:after="156"/>
              <w:ind w:firstLine="480"/>
              <w:rPr>
                <w:rFonts w:ascii="宋体" w:eastAsia="宋体" w:hAnsi="宋体" w:cs="宋体"/>
              </w:rPr>
            </w:pPr>
            <w:r>
              <w:rPr>
                <w:rFonts w:ascii="宋体" w:eastAsia="宋体" w:hAnsi="宋体" w:cs="宋体" w:hint="eastAsia"/>
              </w:rPr>
              <w:t>0.766</w:t>
            </w:r>
          </w:p>
        </w:tc>
      </w:tr>
      <w:tr w:rsidR="00B72A3B" w14:paraId="7C79FD21" w14:textId="77777777">
        <w:trPr>
          <w:trHeight w:val="454"/>
        </w:trPr>
        <w:tc>
          <w:tcPr>
            <w:tcW w:w="4330" w:type="dxa"/>
            <w:tcBorders>
              <w:bottom w:val="nil"/>
            </w:tcBorders>
          </w:tcPr>
          <w:p w14:paraId="00C718E6" w14:textId="77777777" w:rsidR="00B72A3B" w:rsidRDefault="007E11EF">
            <w:pPr>
              <w:spacing w:before="156" w:after="156"/>
              <w:ind w:firstLine="480"/>
              <w:rPr>
                <w:rFonts w:ascii="宋体" w:eastAsia="宋体" w:hAnsi="宋体" w:cs="宋体"/>
              </w:rPr>
            </w:pPr>
            <w:r>
              <w:rPr>
                <w:rFonts w:ascii="宋体" w:eastAsia="宋体" w:hAnsi="宋体" w:cs="宋体" w:hint="eastAsia"/>
              </w:rPr>
              <w:t>内戈尔柯</w:t>
            </w:r>
          </w:p>
        </w:tc>
        <w:tc>
          <w:tcPr>
            <w:tcW w:w="4330" w:type="dxa"/>
            <w:tcBorders>
              <w:bottom w:val="nil"/>
            </w:tcBorders>
          </w:tcPr>
          <w:p w14:paraId="7112E221" w14:textId="77777777" w:rsidR="00B72A3B" w:rsidRDefault="007E11EF">
            <w:pPr>
              <w:spacing w:before="156" w:after="156"/>
              <w:ind w:firstLine="480"/>
              <w:rPr>
                <w:rFonts w:ascii="宋体" w:eastAsia="宋体" w:hAnsi="宋体" w:cs="宋体"/>
              </w:rPr>
            </w:pPr>
            <w:r>
              <w:rPr>
                <w:rFonts w:ascii="宋体" w:eastAsia="宋体" w:hAnsi="宋体" w:cs="宋体" w:hint="eastAsia"/>
              </w:rPr>
              <w:t>0.861</w:t>
            </w:r>
          </w:p>
        </w:tc>
      </w:tr>
      <w:tr w:rsidR="00B72A3B" w14:paraId="35EC5AE9" w14:textId="77777777">
        <w:trPr>
          <w:trHeight w:val="454"/>
        </w:trPr>
        <w:tc>
          <w:tcPr>
            <w:tcW w:w="4330" w:type="dxa"/>
            <w:tcBorders>
              <w:top w:val="nil"/>
              <w:bottom w:val="single" w:sz="4" w:space="0" w:color="auto"/>
            </w:tcBorders>
          </w:tcPr>
          <w:p w14:paraId="6EF0CB01" w14:textId="77777777" w:rsidR="00B72A3B" w:rsidRDefault="007E11EF">
            <w:pPr>
              <w:spacing w:before="156" w:after="156"/>
              <w:ind w:firstLine="480"/>
              <w:rPr>
                <w:rFonts w:ascii="宋体" w:eastAsia="宋体" w:hAnsi="宋体" w:cs="宋体"/>
              </w:rPr>
            </w:pPr>
            <w:r>
              <w:rPr>
                <w:rFonts w:ascii="宋体" w:eastAsia="宋体" w:hAnsi="宋体" w:cs="宋体" w:hint="eastAsia"/>
              </w:rPr>
              <w:t>麦克法登</w:t>
            </w:r>
          </w:p>
        </w:tc>
        <w:tc>
          <w:tcPr>
            <w:tcW w:w="4330" w:type="dxa"/>
            <w:tcBorders>
              <w:top w:val="nil"/>
              <w:bottom w:val="single" w:sz="4" w:space="0" w:color="auto"/>
            </w:tcBorders>
          </w:tcPr>
          <w:p w14:paraId="26A8D47C" w14:textId="77777777" w:rsidR="00B72A3B" w:rsidRDefault="007E11EF">
            <w:pPr>
              <w:spacing w:before="156" w:after="156"/>
              <w:ind w:firstLine="480"/>
              <w:rPr>
                <w:rFonts w:ascii="宋体" w:eastAsia="宋体" w:hAnsi="宋体" w:cs="宋体"/>
              </w:rPr>
            </w:pPr>
            <w:r>
              <w:rPr>
                <w:rFonts w:ascii="宋体" w:eastAsia="宋体" w:hAnsi="宋体" w:cs="宋体" w:hint="eastAsia"/>
              </w:rPr>
              <w:t>0.658</w:t>
            </w:r>
          </w:p>
        </w:tc>
      </w:tr>
      <w:tr w:rsidR="00B72A3B" w14:paraId="0BA4FB18" w14:textId="77777777">
        <w:trPr>
          <w:trHeight w:val="512"/>
        </w:trPr>
        <w:tc>
          <w:tcPr>
            <w:tcW w:w="8660" w:type="dxa"/>
            <w:gridSpan w:val="2"/>
            <w:tcBorders>
              <w:top w:val="single" w:sz="4" w:space="0" w:color="auto"/>
            </w:tcBorders>
          </w:tcPr>
          <w:p w14:paraId="47686985" w14:textId="77777777" w:rsidR="00B72A3B" w:rsidRDefault="007E11EF">
            <w:pPr>
              <w:widowControl/>
              <w:spacing w:before="156" w:after="156"/>
              <w:ind w:firstLine="480"/>
              <w:jc w:val="left"/>
              <w:rPr>
                <w:rFonts w:ascii="宋体" w:eastAsia="宋体" w:hAnsi="宋体" w:cs="宋体"/>
                <w:color w:val="000000"/>
                <w:kern w:val="0"/>
                <w:lang w:bidi="ar"/>
              </w:rPr>
            </w:pPr>
            <w:r>
              <w:rPr>
                <w:rFonts w:ascii="宋体" w:eastAsia="宋体" w:hAnsi="宋体" w:cs="宋体" w:hint="eastAsia"/>
                <w:color w:val="000000"/>
                <w:kern w:val="0"/>
                <w:lang w:bidi="ar"/>
              </w:rPr>
              <w:lastRenderedPageBreak/>
              <w:t>注：关联函数：逆柯西</w:t>
            </w:r>
          </w:p>
        </w:tc>
      </w:tr>
    </w:tbl>
    <w:p w14:paraId="5341912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伪</w:t>
      </w:r>
      <w:r>
        <w:rPr>
          <w:rFonts w:ascii="Times New Roman Regular" w:eastAsia="宋体" w:hAnsi="Times New Roman Regular" w:cs="Times New Roman Regular" w:hint="eastAsia"/>
        </w:rPr>
        <w:t xml:space="preserve"> R </w:t>
      </w:r>
      <w:r>
        <w:rPr>
          <w:rFonts w:ascii="Times New Roman Regular" w:eastAsia="宋体" w:hAnsi="Times New Roman Regular" w:cs="Times New Roman Regular" w:hint="eastAsia"/>
        </w:rPr>
        <w:t>方取值范围一般在</w:t>
      </w:r>
      <w:r>
        <w:rPr>
          <w:rFonts w:ascii="Times New Roman Regular" w:eastAsia="宋体" w:hAnsi="Times New Roman Regular" w:cs="Times New Roman Regular" w:hint="eastAsia"/>
        </w:rPr>
        <w:t xml:space="preserve"> 0-1 </w:t>
      </w:r>
      <w:r>
        <w:rPr>
          <w:rFonts w:ascii="Times New Roman Regular" w:eastAsia="宋体" w:hAnsi="Times New Roman Regular" w:cs="Times New Roman Regular" w:hint="eastAsia"/>
        </w:rPr>
        <w:t>之间。当伪</w:t>
      </w:r>
      <w:r>
        <w:rPr>
          <w:rFonts w:ascii="Times New Roman Regular" w:eastAsia="宋体" w:hAnsi="Times New Roman Regular" w:cs="Times New Roman Regular" w:hint="eastAsia"/>
        </w:rPr>
        <w:t xml:space="preserve"> R </w:t>
      </w:r>
      <w:r>
        <w:rPr>
          <w:rFonts w:ascii="Times New Roman Regular" w:eastAsia="宋体" w:hAnsi="Times New Roman Regular" w:cs="Times New Roman Regular" w:hint="eastAsia"/>
        </w:rPr>
        <w:t>方值越趋向于</w:t>
      </w:r>
      <w:r>
        <w:rPr>
          <w:rFonts w:ascii="Times New Roman Regular" w:eastAsia="宋体" w:hAnsi="Times New Roman Regular" w:cs="Times New Roman Regular" w:hint="eastAsia"/>
        </w:rPr>
        <w:t xml:space="preserve"> 1</w:t>
      </w:r>
      <w:r>
        <w:rPr>
          <w:rFonts w:ascii="Times New Roman Regular" w:eastAsia="宋体" w:hAnsi="Times New Roman Regular" w:cs="Times New Roman Regular" w:hint="eastAsia"/>
        </w:rPr>
        <w:t>，表示解释力度越好；反之，解释力度则越小。但是在实证检验中，伪</w:t>
      </w:r>
      <w:r>
        <w:rPr>
          <w:rFonts w:ascii="Times New Roman Regular" w:eastAsia="宋体" w:hAnsi="Times New Roman Regular" w:cs="Times New Roman Regular" w:hint="eastAsia"/>
        </w:rPr>
        <w:t xml:space="preserve"> R </w:t>
      </w:r>
      <w:r>
        <w:rPr>
          <w:rFonts w:ascii="Times New Roman Regular" w:eastAsia="宋体" w:hAnsi="Times New Roman Regular" w:cs="Times New Roman Regular" w:hint="eastAsia"/>
        </w:rPr>
        <w:t>方的值一般都会比较小，单从伪</w:t>
      </w:r>
      <w:r>
        <w:rPr>
          <w:rFonts w:ascii="Times New Roman Regular" w:eastAsia="宋体" w:hAnsi="Times New Roman Regular" w:cs="Times New Roman Regular" w:hint="eastAsia"/>
        </w:rPr>
        <w:t xml:space="preserve"> R </w:t>
      </w:r>
      <w:r>
        <w:rPr>
          <w:rFonts w:ascii="Times New Roman Regular" w:eastAsia="宋体" w:hAnsi="Times New Roman Regular" w:cs="Times New Roman Regular" w:hint="eastAsia"/>
        </w:rPr>
        <w:t>方的值无法判断模型好坏。因此，虽然本例实证检验伪</w:t>
      </w:r>
      <w:r>
        <w:rPr>
          <w:rFonts w:ascii="Times New Roman Regular" w:eastAsia="宋体" w:hAnsi="Times New Roman Regular" w:cs="Times New Roman Regular" w:hint="eastAsia"/>
        </w:rPr>
        <w:t>R</w:t>
      </w:r>
      <w:r>
        <w:rPr>
          <w:rFonts w:ascii="Times New Roman Regular" w:eastAsia="宋体" w:hAnsi="Times New Roman Regular" w:cs="Times New Roman Regular" w:hint="eastAsia"/>
        </w:rPr>
        <w:t>方系数足以证明模型解释程度。</w:t>
      </w:r>
    </w:p>
    <w:p w14:paraId="156A38F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进而，我们做了以下有序</w:t>
      </w:r>
      <w:r>
        <w:rPr>
          <w:rFonts w:ascii="Times New Roman Regular" w:eastAsia="宋体" w:hAnsi="Times New Roman Regular" w:cs="Times New Roman Regular" w:hint="eastAsia"/>
        </w:rPr>
        <w:t>logistic</w:t>
      </w:r>
      <w:r>
        <w:rPr>
          <w:rFonts w:ascii="Times New Roman Regular" w:eastAsia="宋体" w:hAnsi="Times New Roman Regular" w:cs="Times New Roman Regular" w:hint="eastAsia"/>
        </w:rPr>
        <w:t>回归：</w:t>
      </w:r>
    </w:p>
    <w:p w14:paraId="27176319"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8</w:t>
      </w:r>
      <w:r>
        <w:fldChar w:fldCharType="end"/>
      </w:r>
      <w:bookmarkStart w:id="245" w:name="_Toc2128930002"/>
      <w:r>
        <w:rPr>
          <w:rFonts w:hint="eastAsia"/>
        </w:rPr>
        <w:t>有序</w:t>
      </w:r>
      <w:r>
        <w:rPr>
          <w:rFonts w:hint="eastAsia"/>
        </w:rPr>
        <w:t>logistic</w:t>
      </w:r>
      <w:r>
        <w:rPr>
          <w:rFonts w:hint="eastAsia"/>
        </w:rPr>
        <w:t>回归具体变量系数估计及</w:t>
      </w:r>
      <w:r>
        <w:rPr>
          <w:rFonts w:hint="eastAsia"/>
        </w:rPr>
        <w:t>OR</w:t>
      </w:r>
      <w:r>
        <w:rPr>
          <w:rFonts w:hint="eastAsia"/>
        </w:rPr>
        <w:t>值（部分）</w:t>
      </w:r>
      <w:bookmarkEnd w:id="245"/>
    </w:p>
    <w:tbl>
      <w:tblPr>
        <w:tblpPr w:leftFromText="180" w:rightFromText="180" w:vertAnchor="text" w:horzAnchor="page" w:tblpX="1781" w:tblpY="608"/>
        <w:tblOverlap w:val="never"/>
        <w:tblW w:w="4997" w:type="pct"/>
        <w:tblBorders>
          <w:top w:val="single" w:sz="12" w:space="0" w:color="auto"/>
          <w:bottom w:val="single" w:sz="12" w:space="0" w:color="auto"/>
        </w:tblBorders>
        <w:tblCellMar>
          <w:left w:w="0" w:type="dxa"/>
          <w:right w:w="0" w:type="dxa"/>
        </w:tblCellMar>
        <w:tblLook w:val="04A0" w:firstRow="1" w:lastRow="0" w:firstColumn="1" w:lastColumn="0" w:noHBand="0" w:noVBand="1"/>
      </w:tblPr>
      <w:tblGrid>
        <w:gridCol w:w="2421"/>
        <w:gridCol w:w="1200"/>
        <w:gridCol w:w="1200"/>
        <w:gridCol w:w="1320"/>
        <w:gridCol w:w="1200"/>
        <w:gridCol w:w="960"/>
      </w:tblGrid>
      <w:tr w:rsidR="00B72A3B" w14:paraId="13743363" w14:textId="77777777">
        <w:trPr>
          <w:cantSplit/>
          <w:trHeight w:val="378"/>
        </w:trPr>
        <w:tc>
          <w:tcPr>
            <w:tcW w:w="1630" w:type="pct"/>
            <w:tcBorders>
              <w:top w:val="single" w:sz="12" w:space="0" w:color="auto"/>
              <w:bottom w:val="single" w:sz="4" w:space="0" w:color="auto"/>
              <w:tl2br w:val="nil"/>
              <w:tr2bl w:val="nil"/>
            </w:tcBorders>
            <w:shd w:val="clear" w:color="auto" w:fill="auto"/>
            <w:vAlign w:val="center"/>
          </w:tcPr>
          <w:p w14:paraId="47417EFD"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变量名称</w:t>
            </w:r>
          </w:p>
        </w:tc>
        <w:tc>
          <w:tcPr>
            <w:tcW w:w="673" w:type="pct"/>
            <w:tcBorders>
              <w:top w:val="single" w:sz="12" w:space="0" w:color="auto"/>
              <w:bottom w:val="single" w:sz="4" w:space="0" w:color="auto"/>
              <w:tl2br w:val="nil"/>
              <w:tr2bl w:val="nil"/>
            </w:tcBorders>
            <w:shd w:val="clear" w:color="auto" w:fill="auto"/>
            <w:vAlign w:val="center"/>
          </w:tcPr>
          <w:p w14:paraId="36B17FA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估算</w:t>
            </w:r>
          </w:p>
        </w:tc>
        <w:tc>
          <w:tcPr>
            <w:tcW w:w="673" w:type="pct"/>
            <w:tcBorders>
              <w:top w:val="single" w:sz="12" w:space="0" w:color="auto"/>
              <w:bottom w:val="single" w:sz="4" w:space="0" w:color="auto"/>
              <w:tl2br w:val="nil"/>
              <w:tr2bl w:val="nil"/>
            </w:tcBorders>
            <w:shd w:val="clear" w:color="auto" w:fill="auto"/>
            <w:vAlign w:val="center"/>
          </w:tcPr>
          <w:p w14:paraId="527A4DE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标准错误</w:t>
            </w:r>
          </w:p>
        </w:tc>
        <w:tc>
          <w:tcPr>
            <w:tcW w:w="673" w:type="pct"/>
            <w:tcBorders>
              <w:top w:val="single" w:sz="12" w:space="0" w:color="auto"/>
              <w:bottom w:val="single" w:sz="4" w:space="0" w:color="auto"/>
              <w:tl2br w:val="nil"/>
              <w:tr2bl w:val="nil"/>
            </w:tcBorders>
            <w:shd w:val="clear" w:color="auto" w:fill="auto"/>
            <w:vAlign w:val="center"/>
          </w:tcPr>
          <w:p w14:paraId="390A9D6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瓦尔德</w:t>
            </w:r>
          </w:p>
        </w:tc>
        <w:tc>
          <w:tcPr>
            <w:tcW w:w="673" w:type="pct"/>
            <w:tcBorders>
              <w:top w:val="single" w:sz="12" w:space="0" w:color="auto"/>
              <w:bottom w:val="single" w:sz="4" w:space="0" w:color="auto"/>
              <w:tl2br w:val="nil"/>
              <w:tr2bl w:val="nil"/>
            </w:tcBorders>
            <w:shd w:val="clear" w:color="auto" w:fill="auto"/>
            <w:vAlign w:val="center"/>
          </w:tcPr>
          <w:p w14:paraId="6744A0F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显著性</w:t>
            </w:r>
          </w:p>
        </w:tc>
        <w:tc>
          <w:tcPr>
            <w:tcW w:w="673" w:type="pct"/>
            <w:tcBorders>
              <w:top w:val="single" w:sz="12" w:space="0" w:color="auto"/>
              <w:bottom w:val="single" w:sz="4" w:space="0" w:color="auto"/>
              <w:tl2br w:val="nil"/>
              <w:tr2bl w:val="nil"/>
            </w:tcBorders>
            <w:shd w:val="clear" w:color="auto" w:fill="auto"/>
            <w:vAlign w:val="center"/>
          </w:tcPr>
          <w:p w14:paraId="4EE071A2" w14:textId="77777777" w:rsidR="00B72A3B" w:rsidRDefault="007E11EF">
            <w:pPr>
              <w:spacing w:before="156" w:after="156"/>
              <w:ind w:firstLine="480"/>
              <w:jc w:val="center"/>
              <w:rPr>
                <w:rFonts w:ascii="宋体" w:eastAsia="宋体" w:hAnsi="宋体" w:cs="宋体"/>
                <w:color w:val="000000"/>
              </w:rPr>
            </w:pPr>
            <w:r>
              <w:rPr>
                <w:rFonts w:ascii="宋体" w:eastAsia="宋体" w:hAnsi="宋体" w:cs="宋体" w:hint="eastAsia"/>
                <w:color w:val="000000"/>
              </w:rPr>
              <w:t>OR值</w:t>
            </w:r>
          </w:p>
        </w:tc>
      </w:tr>
      <w:tr w:rsidR="00B72A3B" w14:paraId="4D59B973" w14:textId="77777777">
        <w:trPr>
          <w:cantSplit/>
          <w:trHeight w:val="356"/>
        </w:trPr>
        <w:tc>
          <w:tcPr>
            <w:tcW w:w="1630" w:type="pct"/>
            <w:tcBorders>
              <w:top w:val="single" w:sz="4" w:space="0" w:color="auto"/>
              <w:tl2br w:val="nil"/>
              <w:tr2bl w:val="nil"/>
            </w:tcBorders>
            <w:shd w:val="clear" w:color="auto" w:fill="auto"/>
            <w:vAlign w:val="center"/>
          </w:tcPr>
          <w:p w14:paraId="6BE42724"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w:t>
            </w:r>
          </w:p>
        </w:tc>
        <w:tc>
          <w:tcPr>
            <w:tcW w:w="673" w:type="pct"/>
            <w:tcBorders>
              <w:top w:val="single" w:sz="4" w:space="0" w:color="auto"/>
              <w:tl2br w:val="nil"/>
              <w:tr2bl w:val="nil"/>
            </w:tcBorders>
            <w:shd w:val="clear" w:color="auto" w:fill="auto"/>
            <w:vAlign w:val="center"/>
          </w:tcPr>
          <w:p w14:paraId="2ABE898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-.923</w:t>
            </w:r>
          </w:p>
        </w:tc>
        <w:tc>
          <w:tcPr>
            <w:tcW w:w="673" w:type="pct"/>
            <w:tcBorders>
              <w:top w:val="single" w:sz="4" w:space="0" w:color="auto"/>
              <w:tl2br w:val="nil"/>
              <w:tr2bl w:val="nil"/>
            </w:tcBorders>
            <w:shd w:val="clear" w:color="auto" w:fill="auto"/>
            <w:vAlign w:val="center"/>
          </w:tcPr>
          <w:p w14:paraId="6AAF378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1.659</w:t>
            </w:r>
          </w:p>
        </w:tc>
        <w:tc>
          <w:tcPr>
            <w:tcW w:w="673" w:type="pct"/>
            <w:tcBorders>
              <w:top w:val="single" w:sz="4" w:space="0" w:color="auto"/>
              <w:tl2br w:val="nil"/>
              <w:tr2bl w:val="nil"/>
            </w:tcBorders>
            <w:shd w:val="clear" w:color="auto" w:fill="auto"/>
            <w:vAlign w:val="center"/>
          </w:tcPr>
          <w:p w14:paraId="5EF2A31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.048</w:t>
            </w:r>
          </w:p>
        </w:tc>
        <w:tc>
          <w:tcPr>
            <w:tcW w:w="673" w:type="pct"/>
            <w:tcBorders>
              <w:top w:val="single" w:sz="4" w:space="0" w:color="auto"/>
              <w:tl2br w:val="nil"/>
              <w:tr2bl w:val="nil"/>
            </w:tcBorders>
            <w:shd w:val="clear" w:color="auto" w:fill="auto"/>
            <w:vAlign w:val="center"/>
          </w:tcPr>
          <w:p w14:paraId="1D6884A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.627</w:t>
            </w:r>
          </w:p>
        </w:tc>
        <w:tc>
          <w:tcPr>
            <w:tcW w:w="673" w:type="pct"/>
            <w:tcBorders>
              <w:top w:val="single" w:sz="4" w:space="0" w:color="auto"/>
              <w:tl2br w:val="nil"/>
              <w:tr2bl w:val="nil"/>
            </w:tcBorders>
            <w:shd w:val="clear" w:color="auto" w:fill="auto"/>
            <w:vAlign w:val="center"/>
          </w:tcPr>
          <w:p w14:paraId="4DB5AA79"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0.40</w:t>
            </w:r>
          </w:p>
        </w:tc>
      </w:tr>
      <w:tr w:rsidR="00B72A3B" w14:paraId="7AEA2601" w14:textId="77777777">
        <w:trPr>
          <w:cantSplit/>
          <w:trHeight w:val="345"/>
        </w:trPr>
        <w:tc>
          <w:tcPr>
            <w:tcW w:w="1630" w:type="pct"/>
            <w:tcBorders>
              <w:tl2br w:val="nil"/>
              <w:tr2bl w:val="nil"/>
            </w:tcBorders>
            <w:shd w:val="clear" w:color="auto" w:fill="auto"/>
            <w:vAlign w:val="center"/>
          </w:tcPr>
          <w:p w14:paraId="062C5449"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w:t>
            </w:r>
          </w:p>
        </w:tc>
        <w:tc>
          <w:tcPr>
            <w:tcW w:w="673" w:type="pct"/>
            <w:tcBorders>
              <w:tl2br w:val="nil"/>
              <w:tr2bl w:val="nil"/>
            </w:tcBorders>
            <w:shd w:val="clear" w:color="auto" w:fill="auto"/>
            <w:vAlign w:val="center"/>
          </w:tcPr>
          <w:p w14:paraId="6DAA306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-.655</w:t>
            </w:r>
          </w:p>
        </w:tc>
        <w:tc>
          <w:tcPr>
            <w:tcW w:w="673" w:type="pct"/>
            <w:tcBorders>
              <w:tl2br w:val="nil"/>
              <w:tr2bl w:val="nil"/>
            </w:tcBorders>
            <w:shd w:val="clear" w:color="auto" w:fill="auto"/>
            <w:vAlign w:val="center"/>
          </w:tcPr>
          <w:p w14:paraId="350F24D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1.221</w:t>
            </w:r>
          </w:p>
        </w:tc>
        <w:tc>
          <w:tcPr>
            <w:tcW w:w="673" w:type="pct"/>
            <w:tcBorders>
              <w:tl2br w:val="nil"/>
              <w:tr2bl w:val="nil"/>
            </w:tcBorders>
            <w:shd w:val="clear" w:color="auto" w:fill="auto"/>
            <w:vAlign w:val="center"/>
          </w:tcPr>
          <w:p w14:paraId="21048AF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.288</w:t>
            </w:r>
          </w:p>
        </w:tc>
        <w:tc>
          <w:tcPr>
            <w:tcW w:w="673" w:type="pct"/>
            <w:tcBorders>
              <w:tl2br w:val="nil"/>
              <w:tr2bl w:val="nil"/>
            </w:tcBorders>
            <w:shd w:val="clear" w:color="auto" w:fill="E3F2D9" w:themeFill="accent4" w:themeFillTint="32"/>
            <w:vAlign w:val="center"/>
          </w:tcPr>
          <w:p w14:paraId="4655120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.042</w:t>
            </w:r>
          </w:p>
        </w:tc>
        <w:tc>
          <w:tcPr>
            <w:tcW w:w="673" w:type="pct"/>
            <w:tcBorders>
              <w:tl2br w:val="nil"/>
              <w:tr2bl w:val="nil"/>
            </w:tcBorders>
            <w:shd w:val="clear" w:color="auto" w:fill="auto"/>
            <w:vAlign w:val="center"/>
          </w:tcPr>
          <w:p w14:paraId="48A19BFD"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0.52</w:t>
            </w:r>
          </w:p>
        </w:tc>
      </w:tr>
      <w:tr w:rsidR="00B72A3B" w14:paraId="6E0FD34C" w14:textId="77777777">
        <w:trPr>
          <w:cantSplit/>
          <w:trHeight w:val="378"/>
        </w:trPr>
        <w:tc>
          <w:tcPr>
            <w:tcW w:w="1630" w:type="pct"/>
            <w:tcBorders>
              <w:tl2br w:val="nil"/>
              <w:tr2bl w:val="nil"/>
            </w:tcBorders>
            <w:shd w:val="clear" w:color="auto" w:fill="auto"/>
            <w:vAlign w:val="center"/>
          </w:tcPr>
          <w:p w14:paraId="03C0E030"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X1=3</w:t>
            </w:r>
          </w:p>
        </w:tc>
        <w:tc>
          <w:tcPr>
            <w:tcW w:w="673" w:type="pct"/>
            <w:tcBorders>
              <w:tl2br w:val="nil"/>
              <w:tr2bl w:val="nil"/>
            </w:tcBorders>
            <w:shd w:val="clear" w:color="auto" w:fill="auto"/>
            <w:vAlign w:val="center"/>
          </w:tcPr>
          <w:p w14:paraId="1965539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.041</w:t>
            </w:r>
          </w:p>
        </w:tc>
        <w:tc>
          <w:tcPr>
            <w:tcW w:w="673" w:type="pct"/>
            <w:tcBorders>
              <w:tl2br w:val="nil"/>
              <w:tr2bl w:val="nil"/>
            </w:tcBorders>
            <w:shd w:val="clear" w:color="auto" w:fill="auto"/>
            <w:vAlign w:val="center"/>
          </w:tcPr>
          <w:p w14:paraId="5F44FD5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.608</w:t>
            </w:r>
          </w:p>
        </w:tc>
        <w:tc>
          <w:tcPr>
            <w:tcW w:w="673" w:type="pct"/>
            <w:tcBorders>
              <w:tl2br w:val="nil"/>
              <w:tr2bl w:val="nil"/>
            </w:tcBorders>
            <w:shd w:val="clear" w:color="auto" w:fill="auto"/>
            <w:vAlign w:val="center"/>
          </w:tcPr>
          <w:p w14:paraId="74B77D2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.005</w:t>
            </w:r>
          </w:p>
        </w:tc>
        <w:tc>
          <w:tcPr>
            <w:tcW w:w="673" w:type="pct"/>
            <w:tcBorders>
              <w:tl2br w:val="nil"/>
              <w:tr2bl w:val="nil"/>
            </w:tcBorders>
            <w:shd w:val="clear" w:color="auto" w:fill="auto"/>
            <w:vAlign w:val="center"/>
          </w:tcPr>
          <w:p w14:paraId="3E49CBE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.346</w:t>
            </w:r>
          </w:p>
        </w:tc>
        <w:tc>
          <w:tcPr>
            <w:tcW w:w="673" w:type="pct"/>
            <w:tcBorders>
              <w:tl2br w:val="nil"/>
              <w:tr2bl w:val="nil"/>
            </w:tcBorders>
            <w:shd w:val="clear" w:color="auto" w:fill="auto"/>
            <w:vAlign w:val="center"/>
          </w:tcPr>
          <w:p w14:paraId="30209C10"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1.04</w:t>
            </w:r>
          </w:p>
        </w:tc>
      </w:tr>
      <w:tr w:rsidR="00B72A3B" w14:paraId="61979D5F" w14:textId="77777777">
        <w:trPr>
          <w:cantSplit/>
          <w:trHeight w:val="345"/>
        </w:trPr>
        <w:tc>
          <w:tcPr>
            <w:tcW w:w="1630" w:type="pct"/>
            <w:tcBorders>
              <w:tl2br w:val="nil"/>
              <w:tr2bl w:val="nil"/>
            </w:tcBorders>
            <w:shd w:val="clear" w:color="auto" w:fill="auto"/>
            <w:vAlign w:val="center"/>
          </w:tcPr>
          <w:p w14:paraId="702A015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X1=4</w:t>
            </w:r>
          </w:p>
        </w:tc>
        <w:tc>
          <w:tcPr>
            <w:tcW w:w="673" w:type="pct"/>
            <w:tcBorders>
              <w:tl2br w:val="nil"/>
              <w:tr2bl w:val="nil"/>
            </w:tcBorders>
            <w:shd w:val="clear" w:color="auto" w:fill="auto"/>
            <w:vAlign w:val="center"/>
          </w:tcPr>
          <w:p w14:paraId="16836F9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.109</w:t>
            </w:r>
          </w:p>
        </w:tc>
        <w:tc>
          <w:tcPr>
            <w:tcW w:w="673" w:type="pct"/>
            <w:tcBorders>
              <w:tl2br w:val="nil"/>
              <w:tr2bl w:val="nil"/>
            </w:tcBorders>
            <w:shd w:val="clear" w:color="auto" w:fill="auto"/>
            <w:vAlign w:val="center"/>
          </w:tcPr>
          <w:p w14:paraId="4B5D5BE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.452</w:t>
            </w:r>
          </w:p>
        </w:tc>
        <w:tc>
          <w:tcPr>
            <w:tcW w:w="673" w:type="pct"/>
            <w:tcBorders>
              <w:tl2br w:val="nil"/>
              <w:tr2bl w:val="nil"/>
            </w:tcBorders>
            <w:shd w:val="clear" w:color="auto" w:fill="auto"/>
            <w:vAlign w:val="center"/>
          </w:tcPr>
          <w:p w14:paraId="579BC1E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.000</w:t>
            </w:r>
          </w:p>
        </w:tc>
        <w:tc>
          <w:tcPr>
            <w:tcW w:w="673" w:type="pct"/>
            <w:tcBorders>
              <w:tl2br w:val="nil"/>
              <w:tr2bl w:val="nil"/>
            </w:tcBorders>
            <w:shd w:val="clear" w:color="auto" w:fill="E3F2D9" w:themeFill="accent4" w:themeFillTint="32"/>
            <w:vAlign w:val="center"/>
          </w:tcPr>
          <w:p w14:paraId="0D698C1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.084</w:t>
            </w:r>
          </w:p>
        </w:tc>
        <w:tc>
          <w:tcPr>
            <w:tcW w:w="673" w:type="pct"/>
            <w:tcBorders>
              <w:tl2br w:val="nil"/>
              <w:tr2bl w:val="nil"/>
            </w:tcBorders>
            <w:shd w:val="clear" w:color="auto" w:fill="auto"/>
            <w:vAlign w:val="center"/>
          </w:tcPr>
          <w:p w14:paraId="2530F0EE"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1.12</w:t>
            </w:r>
          </w:p>
        </w:tc>
      </w:tr>
      <w:tr w:rsidR="00B72A3B" w14:paraId="6EC90840" w14:textId="77777777">
        <w:trPr>
          <w:cantSplit/>
          <w:trHeight w:val="345"/>
        </w:trPr>
        <w:tc>
          <w:tcPr>
            <w:tcW w:w="1630" w:type="pct"/>
            <w:tcBorders>
              <w:tl2br w:val="nil"/>
              <w:tr2bl w:val="nil"/>
            </w:tcBorders>
            <w:shd w:val="clear" w:color="auto" w:fill="auto"/>
            <w:vAlign w:val="center"/>
          </w:tcPr>
          <w:p w14:paraId="107D2739"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X1=5</w:t>
            </w:r>
          </w:p>
        </w:tc>
        <w:tc>
          <w:tcPr>
            <w:tcW w:w="673" w:type="pct"/>
            <w:tcBorders>
              <w:tl2br w:val="nil"/>
              <w:tr2bl w:val="nil"/>
            </w:tcBorders>
            <w:shd w:val="clear" w:color="auto" w:fill="auto"/>
            <w:vAlign w:val="center"/>
          </w:tcPr>
          <w:p w14:paraId="2C5663C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093F0B1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2980DA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2E5072E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F558480"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77EE6338" w14:textId="77777777">
        <w:trPr>
          <w:cantSplit/>
          <w:trHeight w:val="345"/>
        </w:trPr>
        <w:tc>
          <w:tcPr>
            <w:tcW w:w="1630" w:type="pct"/>
            <w:tcBorders>
              <w:tl2br w:val="nil"/>
              <w:tr2bl w:val="nil"/>
            </w:tcBorders>
            <w:shd w:val="clear" w:color="auto" w:fill="auto"/>
            <w:vAlign w:val="center"/>
          </w:tcPr>
          <w:p w14:paraId="314E72B7"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X2=1</w:t>
            </w:r>
          </w:p>
        </w:tc>
        <w:tc>
          <w:tcPr>
            <w:tcW w:w="673" w:type="pct"/>
            <w:tcBorders>
              <w:tl2br w:val="nil"/>
              <w:tr2bl w:val="nil"/>
            </w:tcBorders>
            <w:shd w:val="clear" w:color="auto" w:fill="auto"/>
            <w:vAlign w:val="center"/>
          </w:tcPr>
          <w:p w14:paraId="2993ACE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-3.721</w:t>
            </w:r>
          </w:p>
        </w:tc>
        <w:tc>
          <w:tcPr>
            <w:tcW w:w="673" w:type="pct"/>
            <w:tcBorders>
              <w:tl2br w:val="nil"/>
              <w:tr2bl w:val="nil"/>
            </w:tcBorders>
            <w:shd w:val="clear" w:color="auto" w:fill="auto"/>
            <w:vAlign w:val="center"/>
          </w:tcPr>
          <w:p w14:paraId="215BD16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1.667</w:t>
            </w:r>
          </w:p>
        </w:tc>
        <w:tc>
          <w:tcPr>
            <w:tcW w:w="673" w:type="pct"/>
            <w:tcBorders>
              <w:tl2br w:val="nil"/>
              <w:tr2bl w:val="nil"/>
            </w:tcBorders>
            <w:shd w:val="clear" w:color="auto" w:fill="auto"/>
            <w:vAlign w:val="center"/>
          </w:tcPr>
          <w:p w14:paraId="5A7D804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.000</w:t>
            </w:r>
          </w:p>
        </w:tc>
        <w:tc>
          <w:tcPr>
            <w:tcW w:w="673" w:type="pct"/>
            <w:tcBorders>
              <w:tl2br w:val="nil"/>
              <w:tr2bl w:val="nil"/>
            </w:tcBorders>
            <w:shd w:val="clear" w:color="auto" w:fill="auto"/>
            <w:vAlign w:val="center"/>
          </w:tcPr>
          <w:p w14:paraId="1BAF53E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.594</w:t>
            </w:r>
          </w:p>
        </w:tc>
        <w:tc>
          <w:tcPr>
            <w:tcW w:w="673" w:type="pct"/>
            <w:tcBorders>
              <w:tl2br w:val="nil"/>
              <w:tr2bl w:val="nil"/>
            </w:tcBorders>
            <w:shd w:val="clear" w:color="auto" w:fill="auto"/>
            <w:vAlign w:val="center"/>
          </w:tcPr>
          <w:p w14:paraId="30318CAC"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0.02</w:t>
            </w:r>
          </w:p>
        </w:tc>
      </w:tr>
      <w:tr w:rsidR="00B72A3B" w14:paraId="4C40F6E1" w14:textId="77777777">
        <w:trPr>
          <w:cantSplit/>
          <w:trHeight w:val="345"/>
        </w:trPr>
        <w:tc>
          <w:tcPr>
            <w:tcW w:w="1630" w:type="pct"/>
            <w:tcBorders>
              <w:tl2br w:val="nil"/>
              <w:tr2bl w:val="nil"/>
            </w:tcBorders>
            <w:shd w:val="clear" w:color="auto" w:fill="auto"/>
            <w:vAlign w:val="center"/>
          </w:tcPr>
          <w:p w14:paraId="0F615927"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X2=2</w:t>
            </w:r>
          </w:p>
        </w:tc>
        <w:tc>
          <w:tcPr>
            <w:tcW w:w="673" w:type="pct"/>
            <w:tcBorders>
              <w:tl2br w:val="nil"/>
              <w:tr2bl w:val="nil"/>
            </w:tcBorders>
            <w:shd w:val="clear" w:color="auto" w:fill="auto"/>
            <w:vAlign w:val="center"/>
          </w:tcPr>
          <w:p w14:paraId="24A5DFB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-.753</w:t>
            </w:r>
          </w:p>
        </w:tc>
        <w:tc>
          <w:tcPr>
            <w:tcW w:w="673" w:type="pct"/>
            <w:tcBorders>
              <w:tl2br w:val="nil"/>
              <w:tr2bl w:val="nil"/>
            </w:tcBorders>
            <w:shd w:val="clear" w:color="auto" w:fill="auto"/>
            <w:vAlign w:val="center"/>
          </w:tcPr>
          <w:p w14:paraId="0A856D2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1.569</w:t>
            </w:r>
          </w:p>
        </w:tc>
        <w:tc>
          <w:tcPr>
            <w:tcW w:w="673" w:type="pct"/>
            <w:tcBorders>
              <w:tl2br w:val="nil"/>
              <w:tr2bl w:val="nil"/>
            </w:tcBorders>
            <w:shd w:val="clear" w:color="auto" w:fill="auto"/>
            <w:vAlign w:val="center"/>
          </w:tcPr>
          <w:p w14:paraId="3BB9C8B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5.619</w:t>
            </w:r>
          </w:p>
        </w:tc>
        <w:tc>
          <w:tcPr>
            <w:tcW w:w="673" w:type="pct"/>
            <w:tcBorders>
              <w:tl2br w:val="nil"/>
              <w:tr2bl w:val="nil"/>
            </w:tcBorders>
            <w:shd w:val="clear" w:color="auto" w:fill="E3F2D9" w:themeFill="accent4" w:themeFillTint="32"/>
            <w:vAlign w:val="center"/>
          </w:tcPr>
          <w:p w14:paraId="6156C46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.018</w:t>
            </w:r>
          </w:p>
        </w:tc>
        <w:tc>
          <w:tcPr>
            <w:tcW w:w="673" w:type="pct"/>
            <w:tcBorders>
              <w:tl2br w:val="nil"/>
              <w:tr2bl w:val="nil"/>
            </w:tcBorders>
            <w:shd w:val="clear" w:color="auto" w:fill="auto"/>
            <w:vAlign w:val="center"/>
          </w:tcPr>
          <w:p w14:paraId="58B8FFFA"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0.47</w:t>
            </w:r>
          </w:p>
        </w:tc>
      </w:tr>
      <w:tr w:rsidR="00B72A3B" w14:paraId="27975CF7" w14:textId="77777777">
        <w:trPr>
          <w:cantSplit/>
          <w:trHeight w:val="345"/>
        </w:trPr>
        <w:tc>
          <w:tcPr>
            <w:tcW w:w="1630" w:type="pct"/>
            <w:tcBorders>
              <w:tl2br w:val="nil"/>
              <w:tr2bl w:val="nil"/>
            </w:tcBorders>
            <w:shd w:val="clear" w:color="auto" w:fill="auto"/>
            <w:vAlign w:val="center"/>
          </w:tcPr>
          <w:p w14:paraId="734C068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X2=3</w:t>
            </w:r>
          </w:p>
        </w:tc>
        <w:tc>
          <w:tcPr>
            <w:tcW w:w="673" w:type="pct"/>
            <w:tcBorders>
              <w:tl2br w:val="nil"/>
              <w:tr2bl w:val="nil"/>
            </w:tcBorders>
            <w:shd w:val="clear" w:color="auto" w:fill="auto"/>
            <w:vAlign w:val="center"/>
          </w:tcPr>
          <w:p w14:paraId="46A26AD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-.120</w:t>
            </w:r>
          </w:p>
        </w:tc>
        <w:tc>
          <w:tcPr>
            <w:tcW w:w="673" w:type="pct"/>
            <w:tcBorders>
              <w:tl2br w:val="nil"/>
              <w:tr2bl w:val="nil"/>
            </w:tcBorders>
            <w:shd w:val="clear" w:color="auto" w:fill="auto"/>
            <w:vAlign w:val="center"/>
          </w:tcPr>
          <w:p w14:paraId="5FEA7E9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.666</w:t>
            </w:r>
          </w:p>
        </w:tc>
        <w:tc>
          <w:tcPr>
            <w:tcW w:w="673" w:type="pct"/>
            <w:tcBorders>
              <w:tl2br w:val="nil"/>
              <w:tr2bl w:val="nil"/>
            </w:tcBorders>
            <w:shd w:val="clear" w:color="auto" w:fill="auto"/>
            <w:vAlign w:val="center"/>
          </w:tcPr>
          <w:p w14:paraId="4208678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1.279</w:t>
            </w:r>
          </w:p>
        </w:tc>
        <w:tc>
          <w:tcPr>
            <w:tcW w:w="673" w:type="pct"/>
            <w:tcBorders>
              <w:tl2br w:val="nil"/>
              <w:tr2bl w:val="nil"/>
            </w:tcBorders>
            <w:shd w:val="clear" w:color="auto" w:fill="auto"/>
            <w:vAlign w:val="center"/>
          </w:tcPr>
          <w:p w14:paraId="5778E17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.258</w:t>
            </w:r>
          </w:p>
        </w:tc>
        <w:tc>
          <w:tcPr>
            <w:tcW w:w="673" w:type="pct"/>
            <w:tcBorders>
              <w:tl2br w:val="nil"/>
              <w:tr2bl w:val="nil"/>
            </w:tcBorders>
            <w:shd w:val="clear" w:color="auto" w:fill="auto"/>
            <w:vAlign w:val="center"/>
          </w:tcPr>
          <w:p w14:paraId="536D6A64"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0.99</w:t>
            </w:r>
          </w:p>
        </w:tc>
      </w:tr>
      <w:tr w:rsidR="00B72A3B" w14:paraId="109BC062" w14:textId="77777777">
        <w:trPr>
          <w:cantSplit/>
          <w:trHeight w:val="345"/>
        </w:trPr>
        <w:tc>
          <w:tcPr>
            <w:tcW w:w="1630" w:type="pct"/>
            <w:tcBorders>
              <w:tl2br w:val="nil"/>
              <w:tr2bl w:val="nil"/>
            </w:tcBorders>
            <w:shd w:val="clear" w:color="auto" w:fill="auto"/>
            <w:vAlign w:val="center"/>
          </w:tcPr>
          <w:p w14:paraId="74D6330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X2=4</w:t>
            </w:r>
          </w:p>
        </w:tc>
        <w:tc>
          <w:tcPr>
            <w:tcW w:w="673" w:type="pct"/>
            <w:tcBorders>
              <w:tl2br w:val="nil"/>
              <w:tr2bl w:val="nil"/>
            </w:tcBorders>
            <w:shd w:val="clear" w:color="auto" w:fill="auto"/>
            <w:vAlign w:val="center"/>
          </w:tcPr>
          <w:p w14:paraId="586FFEA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.529</w:t>
            </w:r>
          </w:p>
        </w:tc>
        <w:tc>
          <w:tcPr>
            <w:tcW w:w="673" w:type="pct"/>
            <w:tcBorders>
              <w:tl2br w:val="nil"/>
              <w:tr2bl w:val="nil"/>
            </w:tcBorders>
            <w:shd w:val="clear" w:color="auto" w:fill="auto"/>
            <w:vAlign w:val="center"/>
          </w:tcPr>
          <w:p w14:paraId="5B88997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.437</w:t>
            </w:r>
          </w:p>
        </w:tc>
        <w:tc>
          <w:tcPr>
            <w:tcW w:w="673" w:type="pct"/>
            <w:tcBorders>
              <w:tl2br w:val="nil"/>
              <w:tr2bl w:val="nil"/>
            </w:tcBorders>
            <w:shd w:val="clear" w:color="auto" w:fill="auto"/>
            <w:vAlign w:val="center"/>
          </w:tcPr>
          <w:p w14:paraId="22754E4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1.465</w:t>
            </w:r>
          </w:p>
        </w:tc>
        <w:tc>
          <w:tcPr>
            <w:tcW w:w="673" w:type="pct"/>
            <w:tcBorders>
              <w:tl2br w:val="nil"/>
              <w:tr2bl w:val="nil"/>
            </w:tcBorders>
            <w:shd w:val="clear" w:color="auto" w:fill="auto"/>
            <w:vAlign w:val="center"/>
          </w:tcPr>
          <w:p w14:paraId="09494CB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.226</w:t>
            </w:r>
          </w:p>
        </w:tc>
        <w:tc>
          <w:tcPr>
            <w:tcW w:w="673" w:type="pct"/>
            <w:tcBorders>
              <w:tl2br w:val="nil"/>
              <w:tr2bl w:val="nil"/>
            </w:tcBorders>
            <w:shd w:val="clear" w:color="auto" w:fill="auto"/>
            <w:vAlign w:val="center"/>
          </w:tcPr>
          <w:p w14:paraId="5C10EE88"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1.7</w:t>
            </w:r>
          </w:p>
        </w:tc>
      </w:tr>
      <w:tr w:rsidR="00B72A3B" w14:paraId="218D04EF" w14:textId="77777777">
        <w:trPr>
          <w:cantSplit/>
          <w:trHeight w:val="345"/>
        </w:trPr>
        <w:tc>
          <w:tcPr>
            <w:tcW w:w="1630" w:type="pct"/>
            <w:tcBorders>
              <w:tl2br w:val="nil"/>
              <w:tr2bl w:val="nil"/>
            </w:tcBorders>
            <w:shd w:val="clear" w:color="auto" w:fill="auto"/>
            <w:vAlign w:val="center"/>
          </w:tcPr>
          <w:p w14:paraId="4230356F"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lastRenderedPageBreak/>
              <w:t>X2=5</w:t>
            </w:r>
          </w:p>
        </w:tc>
        <w:tc>
          <w:tcPr>
            <w:tcW w:w="673" w:type="pct"/>
            <w:tcBorders>
              <w:tl2br w:val="nil"/>
              <w:tr2bl w:val="nil"/>
            </w:tcBorders>
            <w:shd w:val="clear" w:color="auto" w:fill="auto"/>
            <w:vAlign w:val="center"/>
          </w:tcPr>
          <w:p w14:paraId="4E7EC84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70D532C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3E0A4CA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2C2C1B8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33280678"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6890A2DD" w14:textId="77777777">
        <w:trPr>
          <w:cantSplit/>
          <w:trHeight w:val="345"/>
        </w:trPr>
        <w:tc>
          <w:tcPr>
            <w:tcW w:w="1630" w:type="pct"/>
            <w:tcBorders>
              <w:tl2br w:val="nil"/>
              <w:tr2bl w:val="nil"/>
            </w:tcBorders>
            <w:shd w:val="clear" w:color="auto" w:fill="auto"/>
            <w:vAlign w:val="center"/>
          </w:tcPr>
          <w:p w14:paraId="3A030869"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x4=1</w:t>
            </w:r>
          </w:p>
        </w:tc>
        <w:tc>
          <w:tcPr>
            <w:tcW w:w="673" w:type="pct"/>
            <w:tcBorders>
              <w:tl2br w:val="nil"/>
              <w:tr2bl w:val="nil"/>
            </w:tcBorders>
            <w:shd w:val="clear" w:color="auto" w:fill="auto"/>
            <w:vAlign w:val="center"/>
          </w:tcPr>
          <w:p w14:paraId="216677D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.422</w:t>
            </w:r>
          </w:p>
        </w:tc>
        <w:tc>
          <w:tcPr>
            <w:tcW w:w="673" w:type="pct"/>
            <w:tcBorders>
              <w:tl2br w:val="nil"/>
              <w:tr2bl w:val="nil"/>
            </w:tcBorders>
            <w:shd w:val="clear" w:color="auto" w:fill="auto"/>
            <w:vAlign w:val="center"/>
          </w:tcPr>
          <w:p w14:paraId="731048D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3.136</w:t>
            </w:r>
          </w:p>
        </w:tc>
        <w:tc>
          <w:tcPr>
            <w:tcW w:w="673" w:type="pct"/>
            <w:tcBorders>
              <w:tl2br w:val="nil"/>
              <w:tr2bl w:val="nil"/>
            </w:tcBorders>
            <w:shd w:val="clear" w:color="auto" w:fill="auto"/>
            <w:vAlign w:val="center"/>
          </w:tcPr>
          <w:p w14:paraId="52C698B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.018</w:t>
            </w:r>
          </w:p>
        </w:tc>
        <w:tc>
          <w:tcPr>
            <w:tcW w:w="673" w:type="pct"/>
            <w:tcBorders>
              <w:tl2br w:val="nil"/>
              <w:tr2bl w:val="nil"/>
            </w:tcBorders>
            <w:shd w:val="clear" w:color="auto" w:fill="auto"/>
            <w:vAlign w:val="center"/>
          </w:tcPr>
          <w:p w14:paraId="27DCE0F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.393</w:t>
            </w:r>
          </w:p>
        </w:tc>
        <w:tc>
          <w:tcPr>
            <w:tcW w:w="673" w:type="pct"/>
            <w:tcBorders>
              <w:tl2br w:val="nil"/>
              <w:tr2bl w:val="nil"/>
            </w:tcBorders>
            <w:shd w:val="clear" w:color="auto" w:fill="auto"/>
            <w:vAlign w:val="center"/>
          </w:tcPr>
          <w:p w14:paraId="5FAF710B"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1.53</w:t>
            </w:r>
          </w:p>
        </w:tc>
      </w:tr>
      <w:tr w:rsidR="00B72A3B" w14:paraId="6E425C5A" w14:textId="77777777">
        <w:trPr>
          <w:cantSplit/>
          <w:trHeight w:val="345"/>
        </w:trPr>
        <w:tc>
          <w:tcPr>
            <w:tcW w:w="1630" w:type="pct"/>
            <w:tcBorders>
              <w:tl2br w:val="nil"/>
              <w:tr2bl w:val="nil"/>
            </w:tcBorders>
            <w:shd w:val="clear" w:color="auto" w:fill="auto"/>
            <w:vAlign w:val="center"/>
          </w:tcPr>
          <w:p w14:paraId="0FC4D96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X4=3</w:t>
            </w:r>
          </w:p>
        </w:tc>
        <w:tc>
          <w:tcPr>
            <w:tcW w:w="673" w:type="pct"/>
            <w:tcBorders>
              <w:tl2br w:val="nil"/>
              <w:tr2bl w:val="nil"/>
            </w:tcBorders>
            <w:shd w:val="clear" w:color="auto" w:fill="auto"/>
            <w:vAlign w:val="center"/>
          </w:tcPr>
          <w:p w14:paraId="0DD4BAC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.555</w:t>
            </w:r>
          </w:p>
        </w:tc>
        <w:tc>
          <w:tcPr>
            <w:tcW w:w="673" w:type="pct"/>
            <w:tcBorders>
              <w:tl2br w:val="nil"/>
              <w:tr2bl w:val="nil"/>
            </w:tcBorders>
            <w:shd w:val="clear" w:color="auto" w:fill="auto"/>
            <w:vAlign w:val="center"/>
          </w:tcPr>
          <w:p w14:paraId="350D476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.655</w:t>
            </w:r>
          </w:p>
        </w:tc>
        <w:tc>
          <w:tcPr>
            <w:tcW w:w="673" w:type="pct"/>
            <w:tcBorders>
              <w:tl2br w:val="nil"/>
              <w:tr2bl w:val="nil"/>
            </w:tcBorders>
            <w:shd w:val="clear" w:color="auto" w:fill="auto"/>
            <w:vAlign w:val="center"/>
          </w:tcPr>
          <w:p w14:paraId="5978B9E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.719</w:t>
            </w:r>
          </w:p>
        </w:tc>
        <w:tc>
          <w:tcPr>
            <w:tcW w:w="673" w:type="pct"/>
            <w:tcBorders>
              <w:tl2br w:val="nil"/>
              <w:tr2bl w:val="nil"/>
            </w:tcBorders>
            <w:shd w:val="clear" w:color="auto" w:fill="auto"/>
            <w:vAlign w:val="center"/>
          </w:tcPr>
          <w:p w14:paraId="0780559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.396</w:t>
            </w:r>
          </w:p>
        </w:tc>
        <w:tc>
          <w:tcPr>
            <w:tcW w:w="673" w:type="pct"/>
            <w:tcBorders>
              <w:tl2br w:val="nil"/>
              <w:tr2bl w:val="nil"/>
            </w:tcBorders>
            <w:shd w:val="clear" w:color="auto" w:fill="auto"/>
            <w:vAlign w:val="center"/>
          </w:tcPr>
          <w:p w14:paraId="6161568D"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1.74</w:t>
            </w:r>
          </w:p>
        </w:tc>
      </w:tr>
      <w:tr w:rsidR="00B72A3B" w14:paraId="43BC63A8" w14:textId="77777777">
        <w:trPr>
          <w:cantSplit/>
          <w:trHeight w:val="345"/>
        </w:trPr>
        <w:tc>
          <w:tcPr>
            <w:tcW w:w="1630" w:type="pct"/>
            <w:tcBorders>
              <w:tl2br w:val="nil"/>
              <w:tr2bl w:val="nil"/>
            </w:tcBorders>
            <w:shd w:val="clear" w:color="auto" w:fill="auto"/>
            <w:vAlign w:val="center"/>
          </w:tcPr>
          <w:p w14:paraId="02DDCF9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X4=4</w:t>
            </w:r>
          </w:p>
        </w:tc>
        <w:tc>
          <w:tcPr>
            <w:tcW w:w="673" w:type="pct"/>
            <w:tcBorders>
              <w:tl2br w:val="nil"/>
              <w:tr2bl w:val="nil"/>
            </w:tcBorders>
            <w:shd w:val="clear" w:color="auto" w:fill="auto"/>
            <w:vAlign w:val="center"/>
          </w:tcPr>
          <w:p w14:paraId="1270FD0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.969</w:t>
            </w:r>
          </w:p>
        </w:tc>
        <w:tc>
          <w:tcPr>
            <w:tcW w:w="673" w:type="pct"/>
            <w:tcBorders>
              <w:tl2br w:val="nil"/>
              <w:tr2bl w:val="nil"/>
            </w:tcBorders>
            <w:shd w:val="clear" w:color="auto" w:fill="auto"/>
            <w:vAlign w:val="center"/>
          </w:tcPr>
          <w:p w14:paraId="13A7484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.495</w:t>
            </w:r>
          </w:p>
        </w:tc>
        <w:tc>
          <w:tcPr>
            <w:tcW w:w="673" w:type="pct"/>
            <w:tcBorders>
              <w:tl2br w:val="nil"/>
              <w:tr2bl w:val="nil"/>
            </w:tcBorders>
            <w:shd w:val="clear" w:color="auto" w:fill="auto"/>
            <w:vAlign w:val="center"/>
          </w:tcPr>
          <w:p w14:paraId="138D147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3.831</w:t>
            </w:r>
          </w:p>
        </w:tc>
        <w:tc>
          <w:tcPr>
            <w:tcW w:w="673" w:type="pct"/>
            <w:tcBorders>
              <w:tl2br w:val="nil"/>
              <w:tr2bl w:val="nil"/>
            </w:tcBorders>
            <w:shd w:val="clear" w:color="auto" w:fill="E3F2D9" w:themeFill="accent4" w:themeFillTint="32"/>
            <w:vAlign w:val="center"/>
          </w:tcPr>
          <w:p w14:paraId="26566A4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.050</w:t>
            </w:r>
          </w:p>
        </w:tc>
        <w:tc>
          <w:tcPr>
            <w:tcW w:w="673" w:type="pct"/>
            <w:tcBorders>
              <w:tl2br w:val="nil"/>
              <w:tr2bl w:val="nil"/>
            </w:tcBorders>
            <w:shd w:val="clear" w:color="auto" w:fill="auto"/>
            <w:vAlign w:val="center"/>
          </w:tcPr>
          <w:p w14:paraId="5C36F75C"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rPr>
              <w:t>2.64</w:t>
            </w:r>
          </w:p>
        </w:tc>
      </w:tr>
      <w:tr w:rsidR="00B72A3B" w14:paraId="0263385F" w14:textId="77777777">
        <w:trPr>
          <w:cantSplit/>
          <w:trHeight w:val="345"/>
        </w:trPr>
        <w:tc>
          <w:tcPr>
            <w:tcW w:w="1630" w:type="pct"/>
            <w:tcBorders>
              <w:tl2br w:val="nil"/>
              <w:tr2bl w:val="nil"/>
            </w:tcBorders>
            <w:shd w:val="clear" w:color="auto" w:fill="auto"/>
            <w:vAlign w:val="center"/>
          </w:tcPr>
          <w:p w14:paraId="2D47F8B4"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X4=5</w:t>
            </w:r>
          </w:p>
        </w:tc>
        <w:tc>
          <w:tcPr>
            <w:tcW w:w="673" w:type="pct"/>
            <w:tcBorders>
              <w:tl2br w:val="nil"/>
              <w:tr2bl w:val="nil"/>
            </w:tcBorders>
            <w:shd w:val="clear" w:color="auto" w:fill="auto"/>
            <w:vAlign w:val="center"/>
          </w:tcPr>
          <w:p w14:paraId="3D1CCE9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152EF98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4626CAF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9453E4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073B7E9"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5EBCC13D" w14:textId="77777777">
        <w:trPr>
          <w:cantSplit/>
          <w:trHeight w:val="345"/>
        </w:trPr>
        <w:tc>
          <w:tcPr>
            <w:tcW w:w="1630" w:type="pct"/>
            <w:tcBorders>
              <w:tl2br w:val="nil"/>
              <w:tr2bl w:val="nil"/>
            </w:tcBorders>
            <w:shd w:val="clear" w:color="auto" w:fill="auto"/>
            <w:vAlign w:val="center"/>
          </w:tcPr>
          <w:p w14:paraId="3376360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X5=1</w:t>
            </w:r>
          </w:p>
        </w:tc>
        <w:tc>
          <w:tcPr>
            <w:tcW w:w="673" w:type="pct"/>
            <w:tcBorders>
              <w:tl2br w:val="nil"/>
              <w:tr2bl w:val="nil"/>
            </w:tcBorders>
            <w:shd w:val="clear" w:color="auto" w:fill="auto"/>
            <w:vAlign w:val="center"/>
          </w:tcPr>
          <w:p w14:paraId="5902A59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-13.730</w:t>
            </w:r>
          </w:p>
        </w:tc>
        <w:tc>
          <w:tcPr>
            <w:tcW w:w="673" w:type="pct"/>
            <w:tcBorders>
              <w:tl2br w:val="nil"/>
              <w:tr2bl w:val="nil"/>
            </w:tcBorders>
            <w:shd w:val="clear" w:color="auto" w:fill="auto"/>
            <w:vAlign w:val="center"/>
          </w:tcPr>
          <w:p w14:paraId="5598ACC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.000</w:t>
            </w:r>
          </w:p>
        </w:tc>
        <w:tc>
          <w:tcPr>
            <w:tcW w:w="673" w:type="pct"/>
            <w:tcBorders>
              <w:tl2br w:val="nil"/>
              <w:tr2bl w:val="nil"/>
            </w:tcBorders>
            <w:shd w:val="clear" w:color="auto" w:fill="auto"/>
            <w:vAlign w:val="center"/>
          </w:tcPr>
          <w:p w14:paraId="5D28932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78A2F31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1E55DAEF"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2CB623E7" w14:textId="77777777">
        <w:trPr>
          <w:cantSplit/>
          <w:trHeight w:val="345"/>
        </w:trPr>
        <w:tc>
          <w:tcPr>
            <w:tcW w:w="1630" w:type="pct"/>
            <w:tcBorders>
              <w:tl2br w:val="nil"/>
              <w:tr2bl w:val="nil"/>
            </w:tcBorders>
            <w:shd w:val="clear" w:color="auto" w:fill="auto"/>
            <w:vAlign w:val="center"/>
          </w:tcPr>
          <w:p w14:paraId="0A4E26C4"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X5=2</w:t>
            </w:r>
          </w:p>
        </w:tc>
        <w:tc>
          <w:tcPr>
            <w:tcW w:w="673" w:type="pct"/>
            <w:tcBorders>
              <w:tl2br w:val="nil"/>
              <w:tr2bl w:val="nil"/>
            </w:tcBorders>
            <w:shd w:val="clear" w:color="auto" w:fill="auto"/>
            <w:vAlign w:val="center"/>
          </w:tcPr>
          <w:p w14:paraId="7331EC5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-.069</w:t>
            </w:r>
          </w:p>
        </w:tc>
        <w:tc>
          <w:tcPr>
            <w:tcW w:w="673" w:type="pct"/>
            <w:tcBorders>
              <w:tl2br w:val="nil"/>
              <w:tr2bl w:val="nil"/>
            </w:tcBorders>
            <w:shd w:val="clear" w:color="auto" w:fill="auto"/>
            <w:vAlign w:val="center"/>
          </w:tcPr>
          <w:p w14:paraId="5D45B0B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1.250</w:t>
            </w:r>
          </w:p>
        </w:tc>
        <w:tc>
          <w:tcPr>
            <w:tcW w:w="673" w:type="pct"/>
            <w:tcBorders>
              <w:tl2br w:val="nil"/>
              <w:tr2bl w:val="nil"/>
            </w:tcBorders>
            <w:shd w:val="clear" w:color="auto" w:fill="auto"/>
            <w:vAlign w:val="center"/>
          </w:tcPr>
          <w:p w14:paraId="5598F29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.003</w:t>
            </w:r>
          </w:p>
        </w:tc>
        <w:tc>
          <w:tcPr>
            <w:tcW w:w="673" w:type="pct"/>
            <w:tcBorders>
              <w:tl2br w:val="nil"/>
              <w:tr2bl w:val="nil"/>
            </w:tcBorders>
            <w:shd w:val="clear" w:color="auto" w:fill="auto"/>
            <w:vAlign w:val="center"/>
          </w:tcPr>
          <w:p w14:paraId="679F2E5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.456</w:t>
            </w:r>
          </w:p>
        </w:tc>
        <w:tc>
          <w:tcPr>
            <w:tcW w:w="673" w:type="pct"/>
            <w:tcBorders>
              <w:tl2br w:val="nil"/>
              <w:tr2bl w:val="nil"/>
            </w:tcBorders>
            <w:shd w:val="clear" w:color="auto" w:fill="auto"/>
            <w:vAlign w:val="center"/>
          </w:tcPr>
          <w:p w14:paraId="60C2D018"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0.93</w:t>
            </w:r>
          </w:p>
        </w:tc>
      </w:tr>
      <w:tr w:rsidR="00B72A3B" w14:paraId="58681AEB" w14:textId="77777777">
        <w:trPr>
          <w:cantSplit/>
          <w:trHeight w:val="345"/>
        </w:trPr>
        <w:tc>
          <w:tcPr>
            <w:tcW w:w="1630" w:type="pct"/>
            <w:tcBorders>
              <w:tl2br w:val="nil"/>
              <w:tr2bl w:val="nil"/>
            </w:tcBorders>
            <w:shd w:val="clear" w:color="auto" w:fill="auto"/>
            <w:vAlign w:val="center"/>
          </w:tcPr>
          <w:p w14:paraId="628C2012"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X5=3</w:t>
            </w:r>
          </w:p>
        </w:tc>
        <w:tc>
          <w:tcPr>
            <w:tcW w:w="673" w:type="pct"/>
            <w:tcBorders>
              <w:tl2br w:val="nil"/>
              <w:tr2bl w:val="nil"/>
            </w:tcBorders>
            <w:shd w:val="clear" w:color="auto" w:fill="auto"/>
            <w:vAlign w:val="center"/>
          </w:tcPr>
          <w:p w14:paraId="34B7337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.612</w:t>
            </w:r>
          </w:p>
        </w:tc>
        <w:tc>
          <w:tcPr>
            <w:tcW w:w="673" w:type="pct"/>
            <w:tcBorders>
              <w:tl2br w:val="nil"/>
              <w:tr2bl w:val="nil"/>
            </w:tcBorders>
            <w:shd w:val="clear" w:color="auto" w:fill="auto"/>
            <w:vAlign w:val="center"/>
          </w:tcPr>
          <w:p w14:paraId="733F6A9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.595</w:t>
            </w:r>
          </w:p>
        </w:tc>
        <w:tc>
          <w:tcPr>
            <w:tcW w:w="673" w:type="pct"/>
            <w:tcBorders>
              <w:tl2br w:val="nil"/>
              <w:tr2bl w:val="nil"/>
            </w:tcBorders>
            <w:shd w:val="clear" w:color="auto" w:fill="auto"/>
            <w:vAlign w:val="center"/>
          </w:tcPr>
          <w:p w14:paraId="62EA4DA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1.057</w:t>
            </w:r>
          </w:p>
        </w:tc>
        <w:tc>
          <w:tcPr>
            <w:tcW w:w="673" w:type="pct"/>
            <w:tcBorders>
              <w:tl2br w:val="nil"/>
              <w:tr2bl w:val="nil"/>
            </w:tcBorders>
            <w:shd w:val="clear" w:color="auto" w:fill="E3F2D9" w:themeFill="accent4" w:themeFillTint="32"/>
            <w:vAlign w:val="center"/>
          </w:tcPr>
          <w:p w14:paraId="51B1A4C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.004</w:t>
            </w:r>
          </w:p>
        </w:tc>
        <w:tc>
          <w:tcPr>
            <w:tcW w:w="673" w:type="pct"/>
            <w:tcBorders>
              <w:tl2br w:val="nil"/>
              <w:tr2bl w:val="nil"/>
            </w:tcBorders>
            <w:shd w:val="clear" w:color="auto" w:fill="auto"/>
            <w:vAlign w:val="center"/>
          </w:tcPr>
          <w:p w14:paraId="270A7CF2"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rPr>
              <w:t>1.84</w:t>
            </w:r>
          </w:p>
        </w:tc>
      </w:tr>
      <w:tr w:rsidR="00B72A3B" w14:paraId="7ABE6A76" w14:textId="77777777">
        <w:trPr>
          <w:cantSplit/>
          <w:trHeight w:val="345"/>
        </w:trPr>
        <w:tc>
          <w:tcPr>
            <w:tcW w:w="1630" w:type="pct"/>
            <w:tcBorders>
              <w:tl2br w:val="nil"/>
              <w:tr2bl w:val="nil"/>
            </w:tcBorders>
            <w:shd w:val="clear" w:color="auto" w:fill="auto"/>
            <w:vAlign w:val="center"/>
          </w:tcPr>
          <w:p w14:paraId="2CDD7C6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X5=4</w:t>
            </w:r>
          </w:p>
        </w:tc>
        <w:tc>
          <w:tcPr>
            <w:tcW w:w="673" w:type="pct"/>
            <w:tcBorders>
              <w:tl2br w:val="nil"/>
              <w:tr2bl w:val="nil"/>
            </w:tcBorders>
            <w:shd w:val="clear" w:color="auto" w:fill="auto"/>
            <w:vAlign w:val="center"/>
          </w:tcPr>
          <w:p w14:paraId="47F9EC0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.770</w:t>
            </w:r>
          </w:p>
        </w:tc>
        <w:tc>
          <w:tcPr>
            <w:tcW w:w="673" w:type="pct"/>
            <w:tcBorders>
              <w:tl2br w:val="nil"/>
              <w:tr2bl w:val="nil"/>
            </w:tcBorders>
            <w:shd w:val="clear" w:color="auto" w:fill="auto"/>
            <w:vAlign w:val="center"/>
          </w:tcPr>
          <w:p w14:paraId="59E1CC3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.489</w:t>
            </w:r>
          </w:p>
        </w:tc>
        <w:tc>
          <w:tcPr>
            <w:tcW w:w="673" w:type="pct"/>
            <w:tcBorders>
              <w:tl2br w:val="nil"/>
              <w:tr2bl w:val="nil"/>
            </w:tcBorders>
            <w:shd w:val="clear" w:color="auto" w:fill="auto"/>
            <w:vAlign w:val="center"/>
          </w:tcPr>
          <w:p w14:paraId="4664793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2.479</w:t>
            </w:r>
          </w:p>
        </w:tc>
        <w:tc>
          <w:tcPr>
            <w:tcW w:w="673" w:type="pct"/>
            <w:tcBorders>
              <w:tl2br w:val="nil"/>
              <w:tr2bl w:val="nil"/>
            </w:tcBorders>
            <w:shd w:val="clear" w:color="auto" w:fill="auto"/>
            <w:vAlign w:val="center"/>
          </w:tcPr>
          <w:p w14:paraId="178A993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.115</w:t>
            </w:r>
          </w:p>
        </w:tc>
        <w:tc>
          <w:tcPr>
            <w:tcW w:w="673" w:type="pct"/>
            <w:tcBorders>
              <w:tl2br w:val="nil"/>
              <w:tr2bl w:val="nil"/>
            </w:tcBorders>
            <w:shd w:val="clear" w:color="auto" w:fill="auto"/>
            <w:vAlign w:val="center"/>
          </w:tcPr>
          <w:p w14:paraId="3B244D83"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2.16</w:t>
            </w:r>
          </w:p>
        </w:tc>
      </w:tr>
      <w:tr w:rsidR="00B72A3B" w14:paraId="565FEFEE" w14:textId="77777777">
        <w:trPr>
          <w:cantSplit/>
          <w:trHeight w:val="345"/>
        </w:trPr>
        <w:tc>
          <w:tcPr>
            <w:tcW w:w="1630" w:type="pct"/>
            <w:tcBorders>
              <w:tl2br w:val="nil"/>
              <w:tr2bl w:val="nil"/>
            </w:tcBorders>
            <w:shd w:val="clear" w:color="auto" w:fill="auto"/>
            <w:vAlign w:val="center"/>
          </w:tcPr>
          <w:p w14:paraId="760722D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X5=5</w:t>
            </w:r>
          </w:p>
        </w:tc>
        <w:tc>
          <w:tcPr>
            <w:tcW w:w="673" w:type="pct"/>
            <w:tcBorders>
              <w:tl2br w:val="nil"/>
              <w:tr2bl w:val="nil"/>
            </w:tcBorders>
            <w:shd w:val="clear" w:color="auto" w:fill="auto"/>
            <w:vAlign w:val="center"/>
          </w:tcPr>
          <w:p w14:paraId="0AD029D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6EE2A6B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0823043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42647E6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24511A05"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52C20CA3" w14:textId="77777777">
        <w:trPr>
          <w:cantSplit/>
          <w:trHeight w:val="345"/>
        </w:trPr>
        <w:tc>
          <w:tcPr>
            <w:tcW w:w="1630" w:type="pct"/>
            <w:tcBorders>
              <w:tl2br w:val="nil"/>
              <w:tr2bl w:val="nil"/>
            </w:tcBorders>
            <w:shd w:val="clear" w:color="auto" w:fill="auto"/>
            <w:vAlign w:val="center"/>
          </w:tcPr>
          <w:p w14:paraId="39846D8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X7=1</w:t>
            </w:r>
          </w:p>
        </w:tc>
        <w:tc>
          <w:tcPr>
            <w:tcW w:w="673" w:type="pct"/>
            <w:tcBorders>
              <w:tl2br w:val="nil"/>
              <w:tr2bl w:val="nil"/>
            </w:tcBorders>
            <w:shd w:val="clear" w:color="auto" w:fill="auto"/>
            <w:vAlign w:val="center"/>
          </w:tcPr>
          <w:p w14:paraId="286BB0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.338</w:t>
            </w:r>
          </w:p>
        </w:tc>
        <w:tc>
          <w:tcPr>
            <w:tcW w:w="673" w:type="pct"/>
            <w:tcBorders>
              <w:tl2br w:val="nil"/>
              <w:tr2bl w:val="nil"/>
            </w:tcBorders>
            <w:shd w:val="clear" w:color="auto" w:fill="auto"/>
            <w:vAlign w:val="center"/>
          </w:tcPr>
          <w:p w14:paraId="4654CAD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1.883</w:t>
            </w:r>
          </w:p>
        </w:tc>
        <w:tc>
          <w:tcPr>
            <w:tcW w:w="673" w:type="pct"/>
            <w:tcBorders>
              <w:tl2br w:val="nil"/>
              <w:tr2bl w:val="nil"/>
            </w:tcBorders>
            <w:shd w:val="clear" w:color="auto" w:fill="auto"/>
            <w:vAlign w:val="center"/>
          </w:tcPr>
          <w:p w14:paraId="3DF7245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.032</w:t>
            </w:r>
          </w:p>
        </w:tc>
        <w:tc>
          <w:tcPr>
            <w:tcW w:w="673" w:type="pct"/>
            <w:tcBorders>
              <w:tl2br w:val="nil"/>
              <w:tr2bl w:val="nil"/>
            </w:tcBorders>
            <w:shd w:val="clear" w:color="auto" w:fill="auto"/>
            <w:vAlign w:val="center"/>
          </w:tcPr>
          <w:p w14:paraId="4D396C2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.458</w:t>
            </w:r>
          </w:p>
        </w:tc>
        <w:tc>
          <w:tcPr>
            <w:tcW w:w="673" w:type="pct"/>
            <w:tcBorders>
              <w:tl2br w:val="nil"/>
              <w:tr2bl w:val="nil"/>
            </w:tcBorders>
            <w:shd w:val="clear" w:color="auto" w:fill="auto"/>
            <w:vAlign w:val="center"/>
          </w:tcPr>
          <w:p w14:paraId="2EF6F28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1.4</w:t>
            </w:r>
          </w:p>
        </w:tc>
      </w:tr>
      <w:tr w:rsidR="00B72A3B" w14:paraId="02A2DF80" w14:textId="77777777">
        <w:trPr>
          <w:cantSplit/>
          <w:trHeight w:val="345"/>
        </w:trPr>
        <w:tc>
          <w:tcPr>
            <w:tcW w:w="1630" w:type="pct"/>
            <w:tcBorders>
              <w:tl2br w:val="nil"/>
              <w:tr2bl w:val="nil"/>
            </w:tcBorders>
            <w:shd w:val="clear" w:color="auto" w:fill="auto"/>
            <w:vAlign w:val="center"/>
          </w:tcPr>
          <w:p w14:paraId="796BB7E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X7=2</w:t>
            </w:r>
          </w:p>
        </w:tc>
        <w:tc>
          <w:tcPr>
            <w:tcW w:w="673" w:type="pct"/>
            <w:tcBorders>
              <w:tl2br w:val="nil"/>
              <w:tr2bl w:val="nil"/>
            </w:tcBorders>
            <w:shd w:val="clear" w:color="auto" w:fill="auto"/>
            <w:vAlign w:val="center"/>
          </w:tcPr>
          <w:p w14:paraId="347A3DC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1.196</w:t>
            </w:r>
          </w:p>
        </w:tc>
        <w:tc>
          <w:tcPr>
            <w:tcW w:w="673" w:type="pct"/>
            <w:tcBorders>
              <w:tl2br w:val="nil"/>
              <w:tr2bl w:val="nil"/>
            </w:tcBorders>
            <w:shd w:val="clear" w:color="auto" w:fill="auto"/>
            <w:vAlign w:val="center"/>
          </w:tcPr>
          <w:p w14:paraId="50A1E67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1.284</w:t>
            </w:r>
          </w:p>
        </w:tc>
        <w:tc>
          <w:tcPr>
            <w:tcW w:w="673" w:type="pct"/>
            <w:tcBorders>
              <w:tl2br w:val="nil"/>
              <w:tr2bl w:val="nil"/>
            </w:tcBorders>
            <w:shd w:val="clear" w:color="auto" w:fill="auto"/>
            <w:vAlign w:val="center"/>
          </w:tcPr>
          <w:p w14:paraId="6E1373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.868</w:t>
            </w:r>
          </w:p>
        </w:tc>
        <w:tc>
          <w:tcPr>
            <w:tcW w:w="673" w:type="pct"/>
            <w:tcBorders>
              <w:tl2br w:val="nil"/>
              <w:tr2bl w:val="nil"/>
            </w:tcBorders>
            <w:shd w:val="clear" w:color="auto" w:fill="auto"/>
            <w:vAlign w:val="center"/>
          </w:tcPr>
          <w:p w14:paraId="7B38EFB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.352</w:t>
            </w:r>
          </w:p>
        </w:tc>
        <w:tc>
          <w:tcPr>
            <w:tcW w:w="673" w:type="pct"/>
            <w:tcBorders>
              <w:tl2br w:val="nil"/>
              <w:tr2bl w:val="nil"/>
            </w:tcBorders>
            <w:shd w:val="clear" w:color="auto" w:fill="auto"/>
            <w:vAlign w:val="center"/>
          </w:tcPr>
          <w:p w14:paraId="5250D908"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3.31</w:t>
            </w:r>
          </w:p>
        </w:tc>
      </w:tr>
      <w:tr w:rsidR="00B72A3B" w14:paraId="7282A5A9" w14:textId="77777777">
        <w:trPr>
          <w:cantSplit/>
          <w:trHeight w:val="345"/>
        </w:trPr>
        <w:tc>
          <w:tcPr>
            <w:tcW w:w="1630" w:type="pct"/>
            <w:tcBorders>
              <w:tl2br w:val="nil"/>
              <w:tr2bl w:val="nil"/>
            </w:tcBorders>
            <w:shd w:val="clear" w:color="auto" w:fill="auto"/>
            <w:vAlign w:val="center"/>
          </w:tcPr>
          <w:p w14:paraId="3D64F1F0"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X7=3</w:t>
            </w:r>
          </w:p>
        </w:tc>
        <w:tc>
          <w:tcPr>
            <w:tcW w:w="673" w:type="pct"/>
            <w:tcBorders>
              <w:tl2br w:val="nil"/>
              <w:tr2bl w:val="nil"/>
            </w:tcBorders>
            <w:shd w:val="clear" w:color="auto" w:fill="auto"/>
            <w:vAlign w:val="center"/>
          </w:tcPr>
          <w:p w14:paraId="64A2661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1.271</w:t>
            </w:r>
          </w:p>
        </w:tc>
        <w:tc>
          <w:tcPr>
            <w:tcW w:w="673" w:type="pct"/>
            <w:tcBorders>
              <w:tl2br w:val="nil"/>
              <w:tr2bl w:val="nil"/>
            </w:tcBorders>
            <w:shd w:val="clear" w:color="auto" w:fill="auto"/>
            <w:vAlign w:val="center"/>
          </w:tcPr>
          <w:p w14:paraId="45348D4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.711</w:t>
            </w:r>
          </w:p>
        </w:tc>
        <w:tc>
          <w:tcPr>
            <w:tcW w:w="673" w:type="pct"/>
            <w:tcBorders>
              <w:tl2br w:val="nil"/>
              <w:tr2bl w:val="nil"/>
            </w:tcBorders>
            <w:shd w:val="clear" w:color="auto" w:fill="auto"/>
            <w:vAlign w:val="center"/>
          </w:tcPr>
          <w:p w14:paraId="0C1BAFD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3.198</w:t>
            </w:r>
          </w:p>
        </w:tc>
        <w:tc>
          <w:tcPr>
            <w:tcW w:w="673" w:type="pct"/>
            <w:tcBorders>
              <w:tl2br w:val="nil"/>
              <w:tr2bl w:val="nil"/>
            </w:tcBorders>
            <w:shd w:val="clear" w:color="auto" w:fill="E3F2D9" w:themeFill="accent4" w:themeFillTint="32"/>
            <w:vAlign w:val="center"/>
          </w:tcPr>
          <w:p w14:paraId="1D365C1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.074</w:t>
            </w:r>
          </w:p>
        </w:tc>
        <w:tc>
          <w:tcPr>
            <w:tcW w:w="673" w:type="pct"/>
            <w:tcBorders>
              <w:tl2br w:val="nil"/>
              <w:tr2bl w:val="nil"/>
            </w:tcBorders>
            <w:shd w:val="clear" w:color="auto" w:fill="auto"/>
            <w:vAlign w:val="center"/>
          </w:tcPr>
          <w:p w14:paraId="4976ED83"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3.56</w:t>
            </w:r>
          </w:p>
        </w:tc>
      </w:tr>
      <w:tr w:rsidR="00B72A3B" w14:paraId="4F89A8BE" w14:textId="77777777">
        <w:trPr>
          <w:cantSplit/>
          <w:trHeight w:val="345"/>
        </w:trPr>
        <w:tc>
          <w:tcPr>
            <w:tcW w:w="1630" w:type="pct"/>
            <w:tcBorders>
              <w:tl2br w:val="nil"/>
              <w:tr2bl w:val="nil"/>
            </w:tcBorders>
            <w:shd w:val="clear" w:color="auto" w:fill="auto"/>
            <w:vAlign w:val="center"/>
          </w:tcPr>
          <w:p w14:paraId="191A33E4"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X7=4</w:t>
            </w:r>
          </w:p>
        </w:tc>
        <w:tc>
          <w:tcPr>
            <w:tcW w:w="673" w:type="pct"/>
            <w:tcBorders>
              <w:tl2br w:val="nil"/>
              <w:tr2bl w:val="nil"/>
            </w:tcBorders>
            <w:shd w:val="clear" w:color="auto" w:fill="auto"/>
            <w:vAlign w:val="center"/>
          </w:tcPr>
          <w:p w14:paraId="1D45701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1.380</w:t>
            </w:r>
          </w:p>
        </w:tc>
        <w:tc>
          <w:tcPr>
            <w:tcW w:w="673" w:type="pct"/>
            <w:tcBorders>
              <w:tl2br w:val="nil"/>
              <w:tr2bl w:val="nil"/>
            </w:tcBorders>
            <w:shd w:val="clear" w:color="auto" w:fill="auto"/>
            <w:vAlign w:val="center"/>
          </w:tcPr>
          <w:p w14:paraId="0BEA206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.592</w:t>
            </w:r>
          </w:p>
        </w:tc>
        <w:tc>
          <w:tcPr>
            <w:tcW w:w="673" w:type="pct"/>
            <w:tcBorders>
              <w:tl2br w:val="nil"/>
              <w:tr2bl w:val="nil"/>
            </w:tcBorders>
            <w:shd w:val="clear" w:color="auto" w:fill="auto"/>
            <w:vAlign w:val="center"/>
          </w:tcPr>
          <w:p w14:paraId="2FE93D5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.412</w:t>
            </w:r>
          </w:p>
        </w:tc>
        <w:tc>
          <w:tcPr>
            <w:tcW w:w="673" w:type="pct"/>
            <w:tcBorders>
              <w:tl2br w:val="nil"/>
              <w:tr2bl w:val="nil"/>
            </w:tcBorders>
            <w:shd w:val="clear" w:color="auto" w:fill="auto"/>
            <w:vAlign w:val="center"/>
          </w:tcPr>
          <w:p w14:paraId="21E4435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.521</w:t>
            </w:r>
          </w:p>
        </w:tc>
        <w:tc>
          <w:tcPr>
            <w:tcW w:w="673" w:type="pct"/>
            <w:tcBorders>
              <w:tl2br w:val="nil"/>
              <w:tr2bl w:val="nil"/>
            </w:tcBorders>
            <w:shd w:val="clear" w:color="auto" w:fill="auto"/>
            <w:vAlign w:val="center"/>
          </w:tcPr>
          <w:p w14:paraId="4CF78A83"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3.97</w:t>
            </w:r>
          </w:p>
        </w:tc>
      </w:tr>
      <w:tr w:rsidR="00B72A3B" w14:paraId="730E08D1" w14:textId="77777777">
        <w:trPr>
          <w:cantSplit/>
          <w:trHeight w:val="345"/>
        </w:trPr>
        <w:tc>
          <w:tcPr>
            <w:tcW w:w="1630" w:type="pct"/>
            <w:tcBorders>
              <w:tl2br w:val="nil"/>
              <w:tr2bl w:val="nil"/>
            </w:tcBorders>
            <w:shd w:val="clear" w:color="auto" w:fill="auto"/>
            <w:vAlign w:val="center"/>
          </w:tcPr>
          <w:p w14:paraId="6F1B631A"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X7=5</w:t>
            </w:r>
          </w:p>
        </w:tc>
        <w:tc>
          <w:tcPr>
            <w:tcW w:w="673" w:type="pct"/>
            <w:tcBorders>
              <w:tl2br w:val="nil"/>
              <w:tr2bl w:val="nil"/>
            </w:tcBorders>
            <w:shd w:val="clear" w:color="auto" w:fill="auto"/>
            <w:vAlign w:val="center"/>
          </w:tcPr>
          <w:p w14:paraId="08B5D3B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42888D5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0BA4203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3274F2B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4B901F4F"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540DF112" w14:textId="77777777">
        <w:trPr>
          <w:cantSplit/>
          <w:trHeight w:val="345"/>
        </w:trPr>
        <w:tc>
          <w:tcPr>
            <w:tcW w:w="1630" w:type="pct"/>
            <w:tcBorders>
              <w:tl2br w:val="nil"/>
              <w:tr2bl w:val="nil"/>
            </w:tcBorders>
            <w:shd w:val="clear" w:color="auto" w:fill="auto"/>
            <w:vAlign w:val="center"/>
          </w:tcPr>
          <w:p w14:paraId="7C75221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X8=1</w:t>
            </w:r>
          </w:p>
        </w:tc>
        <w:tc>
          <w:tcPr>
            <w:tcW w:w="673" w:type="pct"/>
            <w:tcBorders>
              <w:tl2br w:val="nil"/>
              <w:tr2bl w:val="nil"/>
            </w:tcBorders>
            <w:shd w:val="clear" w:color="auto" w:fill="auto"/>
            <w:vAlign w:val="center"/>
          </w:tcPr>
          <w:p w14:paraId="34A91F5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-9.706</w:t>
            </w:r>
          </w:p>
        </w:tc>
        <w:tc>
          <w:tcPr>
            <w:tcW w:w="673" w:type="pct"/>
            <w:tcBorders>
              <w:tl2br w:val="nil"/>
              <w:tr2bl w:val="nil"/>
            </w:tcBorders>
            <w:shd w:val="clear" w:color="auto" w:fill="auto"/>
            <w:vAlign w:val="center"/>
          </w:tcPr>
          <w:p w14:paraId="572386B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1.763</w:t>
            </w:r>
          </w:p>
        </w:tc>
        <w:tc>
          <w:tcPr>
            <w:tcW w:w="673" w:type="pct"/>
            <w:tcBorders>
              <w:tl2br w:val="nil"/>
              <w:tr2bl w:val="nil"/>
            </w:tcBorders>
            <w:shd w:val="clear" w:color="auto" w:fill="auto"/>
            <w:vAlign w:val="center"/>
          </w:tcPr>
          <w:p w14:paraId="08F348D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30.303</w:t>
            </w:r>
          </w:p>
        </w:tc>
        <w:tc>
          <w:tcPr>
            <w:tcW w:w="673" w:type="pct"/>
            <w:tcBorders>
              <w:tl2br w:val="nil"/>
              <w:tr2bl w:val="nil"/>
            </w:tcBorders>
            <w:shd w:val="clear" w:color="auto" w:fill="E3F2D9" w:themeFill="accent4" w:themeFillTint="32"/>
            <w:vAlign w:val="center"/>
          </w:tcPr>
          <w:p w14:paraId="783D077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58551B87"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462D966A" w14:textId="77777777">
        <w:trPr>
          <w:cantSplit/>
          <w:trHeight w:val="345"/>
        </w:trPr>
        <w:tc>
          <w:tcPr>
            <w:tcW w:w="1630" w:type="pct"/>
            <w:tcBorders>
              <w:tl2br w:val="nil"/>
              <w:tr2bl w:val="nil"/>
            </w:tcBorders>
            <w:shd w:val="clear" w:color="auto" w:fill="auto"/>
            <w:vAlign w:val="center"/>
          </w:tcPr>
          <w:p w14:paraId="35E6100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X8=2</w:t>
            </w:r>
          </w:p>
        </w:tc>
        <w:tc>
          <w:tcPr>
            <w:tcW w:w="673" w:type="pct"/>
            <w:tcBorders>
              <w:tl2br w:val="nil"/>
              <w:tr2bl w:val="nil"/>
            </w:tcBorders>
            <w:shd w:val="clear" w:color="auto" w:fill="auto"/>
            <w:vAlign w:val="center"/>
          </w:tcPr>
          <w:p w14:paraId="5601201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-7.078</w:t>
            </w:r>
          </w:p>
        </w:tc>
        <w:tc>
          <w:tcPr>
            <w:tcW w:w="673" w:type="pct"/>
            <w:tcBorders>
              <w:tl2br w:val="nil"/>
              <w:tr2bl w:val="nil"/>
            </w:tcBorders>
            <w:shd w:val="clear" w:color="auto" w:fill="auto"/>
            <w:vAlign w:val="center"/>
          </w:tcPr>
          <w:p w14:paraId="043862B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1.371</w:t>
            </w:r>
          </w:p>
        </w:tc>
        <w:tc>
          <w:tcPr>
            <w:tcW w:w="673" w:type="pct"/>
            <w:tcBorders>
              <w:tl2br w:val="nil"/>
              <w:tr2bl w:val="nil"/>
            </w:tcBorders>
            <w:shd w:val="clear" w:color="auto" w:fill="auto"/>
            <w:vAlign w:val="center"/>
          </w:tcPr>
          <w:p w14:paraId="022F592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26.654</w:t>
            </w:r>
          </w:p>
        </w:tc>
        <w:tc>
          <w:tcPr>
            <w:tcW w:w="673" w:type="pct"/>
            <w:tcBorders>
              <w:tl2br w:val="nil"/>
              <w:tr2bl w:val="nil"/>
            </w:tcBorders>
            <w:shd w:val="clear" w:color="auto" w:fill="E3F2D9" w:themeFill="accent4" w:themeFillTint="32"/>
            <w:vAlign w:val="center"/>
          </w:tcPr>
          <w:p w14:paraId="6D7BE4C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4504048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48D94AC8" w14:textId="77777777">
        <w:trPr>
          <w:cantSplit/>
          <w:trHeight w:val="345"/>
        </w:trPr>
        <w:tc>
          <w:tcPr>
            <w:tcW w:w="1630" w:type="pct"/>
            <w:tcBorders>
              <w:tl2br w:val="nil"/>
              <w:tr2bl w:val="nil"/>
            </w:tcBorders>
            <w:shd w:val="clear" w:color="auto" w:fill="auto"/>
            <w:vAlign w:val="center"/>
          </w:tcPr>
          <w:p w14:paraId="5DF03A4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lastRenderedPageBreak/>
              <w:t>X8=3</w:t>
            </w:r>
          </w:p>
        </w:tc>
        <w:tc>
          <w:tcPr>
            <w:tcW w:w="673" w:type="pct"/>
            <w:tcBorders>
              <w:tl2br w:val="nil"/>
              <w:tr2bl w:val="nil"/>
            </w:tcBorders>
            <w:shd w:val="clear" w:color="auto" w:fill="auto"/>
            <w:vAlign w:val="center"/>
          </w:tcPr>
          <w:p w14:paraId="63F85A2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-5.182</w:t>
            </w:r>
          </w:p>
        </w:tc>
        <w:tc>
          <w:tcPr>
            <w:tcW w:w="673" w:type="pct"/>
            <w:tcBorders>
              <w:tl2br w:val="nil"/>
              <w:tr2bl w:val="nil"/>
            </w:tcBorders>
            <w:shd w:val="clear" w:color="auto" w:fill="auto"/>
            <w:vAlign w:val="center"/>
          </w:tcPr>
          <w:p w14:paraId="49A6A7D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.721</w:t>
            </w:r>
          </w:p>
        </w:tc>
        <w:tc>
          <w:tcPr>
            <w:tcW w:w="673" w:type="pct"/>
            <w:tcBorders>
              <w:tl2br w:val="nil"/>
              <w:tr2bl w:val="nil"/>
            </w:tcBorders>
            <w:shd w:val="clear" w:color="auto" w:fill="auto"/>
            <w:vAlign w:val="center"/>
          </w:tcPr>
          <w:p w14:paraId="1982972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51.711</w:t>
            </w:r>
          </w:p>
        </w:tc>
        <w:tc>
          <w:tcPr>
            <w:tcW w:w="673" w:type="pct"/>
            <w:tcBorders>
              <w:tl2br w:val="nil"/>
              <w:tr2bl w:val="nil"/>
            </w:tcBorders>
            <w:shd w:val="clear" w:color="auto" w:fill="E3F2D9" w:themeFill="accent4" w:themeFillTint="32"/>
            <w:vAlign w:val="center"/>
          </w:tcPr>
          <w:p w14:paraId="41ECE8F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38B3127E"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0.01</w:t>
            </w:r>
          </w:p>
        </w:tc>
      </w:tr>
      <w:tr w:rsidR="00B72A3B" w14:paraId="0EF7F1FB" w14:textId="77777777">
        <w:trPr>
          <w:cantSplit/>
          <w:trHeight w:val="345"/>
        </w:trPr>
        <w:tc>
          <w:tcPr>
            <w:tcW w:w="1630" w:type="pct"/>
            <w:tcBorders>
              <w:tl2br w:val="nil"/>
              <w:tr2bl w:val="nil"/>
            </w:tcBorders>
            <w:shd w:val="clear" w:color="auto" w:fill="auto"/>
            <w:vAlign w:val="center"/>
          </w:tcPr>
          <w:p w14:paraId="5316C0C8"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X8=4</w:t>
            </w:r>
          </w:p>
        </w:tc>
        <w:tc>
          <w:tcPr>
            <w:tcW w:w="673" w:type="pct"/>
            <w:tcBorders>
              <w:tl2br w:val="nil"/>
              <w:tr2bl w:val="nil"/>
            </w:tcBorders>
            <w:shd w:val="clear" w:color="auto" w:fill="auto"/>
            <w:vAlign w:val="center"/>
          </w:tcPr>
          <w:p w14:paraId="2AEEA89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-3.252</w:t>
            </w:r>
          </w:p>
        </w:tc>
        <w:tc>
          <w:tcPr>
            <w:tcW w:w="673" w:type="pct"/>
            <w:tcBorders>
              <w:tl2br w:val="nil"/>
              <w:tr2bl w:val="nil"/>
            </w:tcBorders>
            <w:shd w:val="clear" w:color="auto" w:fill="auto"/>
            <w:vAlign w:val="center"/>
          </w:tcPr>
          <w:p w14:paraId="20C6DDA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.573</w:t>
            </w:r>
          </w:p>
        </w:tc>
        <w:tc>
          <w:tcPr>
            <w:tcW w:w="673" w:type="pct"/>
            <w:tcBorders>
              <w:tl2br w:val="nil"/>
              <w:tr2bl w:val="nil"/>
            </w:tcBorders>
            <w:shd w:val="clear" w:color="auto" w:fill="auto"/>
            <w:vAlign w:val="center"/>
          </w:tcPr>
          <w:p w14:paraId="08325B5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32.198</w:t>
            </w:r>
          </w:p>
        </w:tc>
        <w:tc>
          <w:tcPr>
            <w:tcW w:w="673" w:type="pct"/>
            <w:tcBorders>
              <w:tl2br w:val="nil"/>
              <w:tr2bl w:val="nil"/>
            </w:tcBorders>
            <w:shd w:val="clear" w:color="auto" w:fill="E3F2D9" w:themeFill="accent4" w:themeFillTint="32"/>
            <w:vAlign w:val="center"/>
          </w:tcPr>
          <w:p w14:paraId="0EE6BBE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44C32F3C"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0.04</w:t>
            </w:r>
          </w:p>
        </w:tc>
      </w:tr>
      <w:tr w:rsidR="00B72A3B" w14:paraId="3E2EEC3E" w14:textId="77777777">
        <w:trPr>
          <w:cantSplit/>
          <w:trHeight w:val="345"/>
        </w:trPr>
        <w:tc>
          <w:tcPr>
            <w:tcW w:w="1630" w:type="pct"/>
            <w:tcBorders>
              <w:tl2br w:val="nil"/>
              <w:tr2bl w:val="nil"/>
            </w:tcBorders>
            <w:shd w:val="clear" w:color="auto" w:fill="auto"/>
            <w:vAlign w:val="center"/>
          </w:tcPr>
          <w:p w14:paraId="590AF43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X8=5</w:t>
            </w:r>
          </w:p>
        </w:tc>
        <w:tc>
          <w:tcPr>
            <w:tcW w:w="673" w:type="pct"/>
            <w:tcBorders>
              <w:tl2br w:val="nil"/>
              <w:tr2bl w:val="nil"/>
            </w:tcBorders>
            <w:shd w:val="clear" w:color="auto" w:fill="auto"/>
            <w:vAlign w:val="center"/>
          </w:tcPr>
          <w:p w14:paraId="1447A72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1BE3DCA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0F94E4F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E1F7EB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794DF14C"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3B876A78" w14:textId="77777777">
        <w:trPr>
          <w:cantSplit/>
          <w:trHeight w:val="345"/>
        </w:trPr>
        <w:tc>
          <w:tcPr>
            <w:tcW w:w="1630" w:type="pct"/>
            <w:tcBorders>
              <w:tl2br w:val="nil"/>
              <w:tr2bl w:val="nil"/>
            </w:tcBorders>
            <w:shd w:val="clear" w:color="auto" w:fill="auto"/>
            <w:vAlign w:val="center"/>
          </w:tcPr>
          <w:p w14:paraId="2929D54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X11=1</w:t>
            </w:r>
          </w:p>
        </w:tc>
        <w:tc>
          <w:tcPr>
            <w:tcW w:w="673" w:type="pct"/>
            <w:tcBorders>
              <w:tl2br w:val="nil"/>
              <w:tr2bl w:val="nil"/>
            </w:tcBorders>
            <w:shd w:val="clear" w:color="auto" w:fill="auto"/>
            <w:vAlign w:val="center"/>
          </w:tcPr>
          <w:p w14:paraId="44E7B49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-1.899</w:t>
            </w:r>
          </w:p>
        </w:tc>
        <w:tc>
          <w:tcPr>
            <w:tcW w:w="673" w:type="pct"/>
            <w:tcBorders>
              <w:tl2br w:val="nil"/>
              <w:tr2bl w:val="nil"/>
            </w:tcBorders>
            <w:shd w:val="clear" w:color="auto" w:fill="auto"/>
            <w:vAlign w:val="center"/>
          </w:tcPr>
          <w:p w14:paraId="0808271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2.184</w:t>
            </w:r>
          </w:p>
        </w:tc>
        <w:tc>
          <w:tcPr>
            <w:tcW w:w="673" w:type="pct"/>
            <w:tcBorders>
              <w:tl2br w:val="nil"/>
              <w:tr2bl w:val="nil"/>
            </w:tcBorders>
            <w:shd w:val="clear" w:color="auto" w:fill="auto"/>
            <w:vAlign w:val="center"/>
          </w:tcPr>
          <w:p w14:paraId="3BCFE76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.756</w:t>
            </w:r>
          </w:p>
        </w:tc>
        <w:tc>
          <w:tcPr>
            <w:tcW w:w="673" w:type="pct"/>
            <w:tcBorders>
              <w:tl2br w:val="nil"/>
              <w:tr2bl w:val="nil"/>
            </w:tcBorders>
            <w:shd w:val="clear" w:color="auto" w:fill="auto"/>
            <w:vAlign w:val="center"/>
          </w:tcPr>
          <w:p w14:paraId="31ED630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.385</w:t>
            </w:r>
          </w:p>
        </w:tc>
        <w:tc>
          <w:tcPr>
            <w:tcW w:w="673" w:type="pct"/>
            <w:tcBorders>
              <w:tl2br w:val="nil"/>
              <w:tr2bl w:val="nil"/>
            </w:tcBorders>
            <w:shd w:val="clear" w:color="auto" w:fill="auto"/>
            <w:vAlign w:val="center"/>
          </w:tcPr>
          <w:p w14:paraId="7AFC48F2"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0.15</w:t>
            </w:r>
          </w:p>
        </w:tc>
      </w:tr>
      <w:tr w:rsidR="00B72A3B" w14:paraId="47B2057E" w14:textId="77777777">
        <w:trPr>
          <w:cantSplit/>
          <w:trHeight w:val="345"/>
        </w:trPr>
        <w:tc>
          <w:tcPr>
            <w:tcW w:w="1630" w:type="pct"/>
            <w:tcBorders>
              <w:tl2br w:val="nil"/>
              <w:tr2bl w:val="nil"/>
            </w:tcBorders>
            <w:shd w:val="clear" w:color="auto" w:fill="auto"/>
            <w:vAlign w:val="center"/>
          </w:tcPr>
          <w:p w14:paraId="550C4F7D"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X11=2</w:t>
            </w:r>
          </w:p>
        </w:tc>
        <w:tc>
          <w:tcPr>
            <w:tcW w:w="673" w:type="pct"/>
            <w:tcBorders>
              <w:tl2br w:val="nil"/>
              <w:tr2bl w:val="nil"/>
            </w:tcBorders>
            <w:shd w:val="clear" w:color="auto" w:fill="auto"/>
            <w:vAlign w:val="center"/>
          </w:tcPr>
          <w:p w14:paraId="54525CB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-1.298</w:t>
            </w:r>
          </w:p>
        </w:tc>
        <w:tc>
          <w:tcPr>
            <w:tcW w:w="673" w:type="pct"/>
            <w:tcBorders>
              <w:tl2br w:val="nil"/>
              <w:tr2bl w:val="nil"/>
            </w:tcBorders>
            <w:shd w:val="clear" w:color="auto" w:fill="auto"/>
            <w:vAlign w:val="center"/>
          </w:tcPr>
          <w:p w14:paraId="76BB4D9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1.015</w:t>
            </w:r>
          </w:p>
        </w:tc>
        <w:tc>
          <w:tcPr>
            <w:tcW w:w="673" w:type="pct"/>
            <w:tcBorders>
              <w:tl2br w:val="nil"/>
              <w:tr2bl w:val="nil"/>
            </w:tcBorders>
            <w:shd w:val="clear" w:color="auto" w:fill="auto"/>
            <w:vAlign w:val="center"/>
          </w:tcPr>
          <w:p w14:paraId="0A9D734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1.634</w:t>
            </w:r>
          </w:p>
        </w:tc>
        <w:tc>
          <w:tcPr>
            <w:tcW w:w="673" w:type="pct"/>
            <w:tcBorders>
              <w:tl2br w:val="nil"/>
              <w:tr2bl w:val="nil"/>
            </w:tcBorders>
            <w:shd w:val="clear" w:color="auto" w:fill="auto"/>
            <w:vAlign w:val="center"/>
          </w:tcPr>
          <w:p w14:paraId="555C2C5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.201</w:t>
            </w:r>
          </w:p>
        </w:tc>
        <w:tc>
          <w:tcPr>
            <w:tcW w:w="673" w:type="pct"/>
            <w:tcBorders>
              <w:tl2br w:val="nil"/>
              <w:tr2bl w:val="nil"/>
            </w:tcBorders>
            <w:shd w:val="clear" w:color="auto" w:fill="auto"/>
            <w:vAlign w:val="center"/>
          </w:tcPr>
          <w:p w14:paraId="4C1E766D"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0.27</w:t>
            </w:r>
          </w:p>
        </w:tc>
      </w:tr>
      <w:tr w:rsidR="00B72A3B" w14:paraId="41333DBF" w14:textId="77777777">
        <w:trPr>
          <w:cantSplit/>
          <w:trHeight w:val="345"/>
        </w:trPr>
        <w:tc>
          <w:tcPr>
            <w:tcW w:w="1630" w:type="pct"/>
            <w:tcBorders>
              <w:tl2br w:val="nil"/>
              <w:tr2bl w:val="nil"/>
            </w:tcBorders>
            <w:shd w:val="clear" w:color="auto" w:fill="auto"/>
            <w:vAlign w:val="center"/>
          </w:tcPr>
          <w:p w14:paraId="1389A112"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X11=3</w:t>
            </w:r>
          </w:p>
        </w:tc>
        <w:tc>
          <w:tcPr>
            <w:tcW w:w="673" w:type="pct"/>
            <w:tcBorders>
              <w:tl2br w:val="nil"/>
              <w:tr2bl w:val="nil"/>
            </w:tcBorders>
            <w:shd w:val="clear" w:color="auto" w:fill="auto"/>
            <w:vAlign w:val="center"/>
          </w:tcPr>
          <w:p w14:paraId="21F4F16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-1.484</w:t>
            </w:r>
          </w:p>
        </w:tc>
        <w:tc>
          <w:tcPr>
            <w:tcW w:w="673" w:type="pct"/>
            <w:tcBorders>
              <w:tl2br w:val="nil"/>
              <w:tr2bl w:val="nil"/>
            </w:tcBorders>
            <w:shd w:val="clear" w:color="auto" w:fill="auto"/>
            <w:vAlign w:val="center"/>
          </w:tcPr>
          <w:p w14:paraId="4CDDC94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.601</w:t>
            </w:r>
          </w:p>
        </w:tc>
        <w:tc>
          <w:tcPr>
            <w:tcW w:w="673" w:type="pct"/>
            <w:tcBorders>
              <w:tl2br w:val="nil"/>
              <w:tr2bl w:val="nil"/>
            </w:tcBorders>
            <w:shd w:val="clear" w:color="auto" w:fill="auto"/>
            <w:vAlign w:val="center"/>
          </w:tcPr>
          <w:p w14:paraId="73802A0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6.104</w:t>
            </w:r>
          </w:p>
        </w:tc>
        <w:tc>
          <w:tcPr>
            <w:tcW w:w="673" w:type="pct"/>
            <w:tcBorders>
              <w:tl2br w:val="nil"/>
              <w:tr2bl w:val="nil"/>
            </w:tcBorders>
            <w:shd w:val="clear" w:color="auto" w:fill="E3F2D9" w:themeFill="accent4" w:themeFillTint="32"/>
            <w:vAlign w:val="center"/>
          </w:tcPr>
          <w:p w14:paraId="16D8F19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.013</w:t>
            </w:r>
          </w:p>
        </w:tc>
        <w:tc>
          <w:tcPr>
            <w:tcW w:w="673" w:type="pct"/>
            <w:tcBorders>
              <w:tl2br w:val="nil"/>
              <w:tr2bl w:val="nil"/>
            </w:tcBorders>
            <w:shd w:val="clear" w:color="auto" w:fill="auto"/>
            <w:vAlign w:val="center"/>
          </w:tcPr>
          <w:p w14:paraId="1BB9C7D0"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0.23</w:t>
            </w:r>
          </w:p>
        </w:tc>
      </w:tr>
      <w:tr w:rsidR="00B72A3B" w14:paraId="39393CE0" w14:textId="77777777">
        <w:trPr>
          <w:cantSplit/>
          <w:trHeight w:val="345"/>
        </w:trPr>
        <w:tc>
          <w:tcPr>
            <w:tcW w:w="1630" w:type="pct"/>
            <w:tcBorders>
              <w:tl2br w:val="nil"/>
              <w:tr2bl w:val="nil"/>
            </w:tcBorders>
            <w:shd w:val="clear" w:color="auto" w:fill="auto"/>
            <w:vAlign w:val="center"/>
          </w:tcPr>
          <w:p w14:paraId="65D4914A"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X11=4</w:t>
            </w:r>
          </w:p>
        </w:tc>
        <w:tc>
          <w:tcPr>
            <w:tcW w:w="673" w:type="pct"/>
            <w:tcBorders>
              <w:tl2br w:val="nil"/>
              <w:tr2bl w:val="nil"/>
            </w:tcBorders>
            <w:shd w:val="clear" w:color="auto" w:fill="auto"/>
            <w:vAlign w:val="center"/>
          </w:tcPr>
          <w:p w14:paraId="26D6B9F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-1.849</w:t>
            </w:r>
          </w:p>
        </w:tc>
        <w:tc>
          <w:tcPr>
            <w:tcW w:w="673" w:type="pct"/>
            <w:tcBorders>
              <w:tl2br w:val="nil"/>
              <w:tr2bl w:val="nil"/>
            </w:tcBorders>
            <w:shd w:val="clear" w:color="auto" w:fill="auto"/>
            <w:vAlign w:val="center"/>
          </w:tcPr>
          <w:p w14:paraId="16A9432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.515</w:t>
            </w:r>
          </w:p>
        </w:tc>
        <w:tc>
          <w:tcPr>
            <w:tcW w:w="673" w:type="pct"/>
            <w:tcBorders>
              <w:tl2br w:val="nil"/>
              <w:tr2bl w:val="nil"/>
            </w:tcBorders>
            <w:shd w:val="clear" w:color="auto" w:fill="auto"/>
            <w:vAlign w:val="center"/>
          </w:tcPr>
          <w:p w14:paraId="7680E8E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12.883</w:t>
            </w:r>
          </w:p>
        </w:tc>
        <w:tc>
          <w:tcPr>
            <w:tcW w:w="673" w:type="pct"/>
            <w:tcBorders>
              <w:tl2br w:val="nil"/>
              <w:tr2bl w:val="nil"/>
            </w:tcBorders>
            <w:shd w:val="clear" w:color="auto" w:fill="E3F2D9" w:themeFill="accent4" w:themeFillTint="32"/>
            <w:vAlign w:val="center"/>
          </w:tcPr>
          <w:p w14:paraId="4A73F4A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5D7DABEB"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0.16</w:t>
            </w:r>
          </w:p>
        </w:tc>
      </w:tr>
      <w:tr w:rsidR="00B72A3B" w14:paraId="7FDDD3B5" w14:textId="77777777">
        <w:trPr>
          <w:cantSplit/>
          <w:trHeight w:val="345"/>
        </w:trPr>
        <w:tc>
          <w:tcPr>
            <w:tcW w:w="1630" w:type="pct"/>
            <w:tcBorders>
              <w:tl2br w:val="nil"/>
              <w:tr2bl w:val="nil"/>
            </w:tcBorders>
            <w:shd w:val="clear" w:color="auto" w:fill="auto"/>
            <w:vAlign w:val="center"/>
          </w:tcPr>
          <w:p w14:paraId="63E1236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X11=5</w:t>
            </w:r>
          </w:p>
        </w:tc>
        <w:tc>
          <w:tcPr>
            <w:tcW w:w="673" w:type="pct"/>
            <w:tcBorders>
              <w:tl2br w:val="nil"/>
              <w:tr2bl w:val="nil"/>
            </w:tcBorders>
            <w:shd w:val="clear" w:color="auto" w:fill="auto"/>
            <w:vAlign w:val="center"/>
          </w:tcPr>
          <w:p w14:paraId="4F192CC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13D84EE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6C58922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1CEB6A3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0E5577B3"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3E42FA73" w14:textId="77777777">
        <w:trPr>
          <w:cantSplit/>
          <w:trHeight w:val="345"/>
        </w:trPr>
        <w:tc>
          <w:tcPr>
            <w:tcW w:w="1630" w:type="pct"/>
            <w:tcBorders>
              <w:tl2br w:val="nil"/>
              <w:tr2bl w:val="nil"/>
            </w:tcBorders>
            <w:shd w:val="clear" w:color="auto" w:fill="auto"/>
            <w:vAlign w:val="center"/>
          </w:tcPr>
          <w:p w14:paraId="7C0FC41B"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X12=1</w:t>
            </w:r>
          </w:p>
        </w:tc>
        <w:tc>
          <w:tcPr>
            <w:tcW w:w="673" w:type="pct"/>
            <w:tcBorders>
              <w:tl2br w:val="nil"/>
              <w:tr2bl w:val="nil"/>
            </w:tcBorders>
            <w:shd w:val="clear" w:color="auto" w:fill="auto"/>
            <w:vAlign w:val="center"/>
          </w:tcPr>
          <w:p w14:paraId="03E33BA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-13.046</w:t>
            </w:r>
          </w:p>
        </w:tc>
        <w:tc>
          <w:tcPr>
            <w:tcW w:w="673" w:type="pct"/>
            <w:tcBorders>
              <w:tl2br w:val="nil"/>
              <w:tr2bl w:val="nil"/>
            </w:tcBorders>
            <w:shd w:val="clear" w:color="auto" w:fill="auto"/>
            <w:vAlign w:val="center"/>
          </w:tcPr>
          <w:p w14:paraId="3F74CC5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2.563</w:t>
            </w:r>
          </w:p>
        </w:tc>
        <w:tc>
          <w:tcPr>
            <w:tcW w:w="673" w:type="pct"/>
            <w:tcBorders>
              <w:tl2br w:val="nil"/>
              <w:tr2bl w:val="nil"/>
            </w:tcBorders>
            <w:shd w:val="clear" w:color="auto" w:fill="auto"/>
            <w:vAlign w:val="center"/>
          </w:tcPr>
          <w:p w14:paraId="7ECFE87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25.907</w:t>
            </w:r>
          </w:p>
        </w:tc>
        <w:tc>
          <w:tcPr>
            <w:tcW w:w="673" w:type="pct"/>
            <w:tcBorders>
              <w:tl2br w:val="nil"/>
              <w:tr2bl w:val="nil"/>
            </w:tcBorders>
            <w:shd w:val="clear" w:color="auto" w:fill="E3F2D9" w:themeFill="accent4" w:themeFillTint="32"/>
            <w:vAlign w:val="center"/>
          </w:tcPr>
          <w:p w14:paraId="091511C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08584B07"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0EE56F83" w14:textId="77777777">
        <w:trPr>
          <w:cantSplit/>
          <w:trHeight w:val="345"/>
        </w:trPr>
        <w:tc>
          <w:tcPr>
            <w:tcW w:w="1630" w:type="pct"/>
            <w:tcBorders>
              <w:tl2br w:val="nil"/>
              <w:tr2bl w:val="nil"/>
            </w:tcBorders>
            <w:shd w:val="clear" w:color="auto" w:fill="auto"/>
            <w:vAlign w:val="center"/>
          </w:tcPr>
          <w:p w14:paraId="2A8EDC6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X12=2</w:t>
            </w:r>
          </w:p>
        </w:tc>
        <w:tc>
          <w:tcPr>
            <w:tcW w:w="673" w:type="pct"/>
            <w:tcBorders>
              <w:tl2br w:val="nil"/>
              <w:tr2bl w:val="nil"/>
            </w:tcBorders>
            <w:shd w:val="clear" w:color="auto" w:fill="auto"/>
            <w:vAlign w:val="center"/>
          </w:tcPr>
          <w:p w14:paraId="45A93D7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-2.785</w:t>
            </w:r>
          </w:p>
        </w:tc>
        <w:tc>
          <w:tcPr>
            <w:tcW w:w="673" w:type="pct"/>
            <w:tcBorders>
              <w:tl2br w:val="nil"/>
              <w:tr2bl w:val="nil"/>
            </w:tcBorders>
            <w:shd w:val="clear" w:color="auto" w:fill="auto"/>
            <w:vAlign w:val="center"/>
          </w:tcPr>
          <w:p w14:paraId="08A8025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1.061</w:t>
            </w:r>
          </w:p>
        </w:tc>
        <w:tc>
          <w:tcPr>
            <w:tcW w:w="673" w:type="pct"/>
            <w:tcBorders>
              <w:tl2br w:val="nil"/>
              <w:tr2bl w:val="nil"/>
            </w:tcBorders>
            <w:shd w:val="clear" w:color="auto" w:fill="auto"/>
            <w:vAlign w:val="center"/>
          </w:tcPr>
          <w:p w14:paraId="306E334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6.891</w:t>
            </w:r>
          </w:p>
        </w:tc>
        <w:tc>
          <w:tcPr>
            <w:tcW w:w="673" w:type="pct"/>
            <w:tcBorders>
              <w:tl2br w:val="nil"/>
              <w:tr2bl w:val="nil"/>
            </w:tcBorders>
            <w:shd w:val="clear" w:color="auto" w:fill="E3F2D9" w:themeFill="accent4" w:themeFillTint="32"/>
            <w:vAlign w:val="center"/>
          </w:tcPr>
          <w:p w14:paraId="0EB1C75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.009</w:t>
            </w:r>
          </w:p>
        </w:tc>
        <w:tc>
          <w:tcPr>
            <w:tcW w:w="673" w:type="pct"/>
            <w:tcBorders>
              <w:tl2br w:val="nil"/>
              <w:tr2bl w:val="nil"/>
            </w:tcBorders>
            <w:shd w:val="clear" w:color="auto" w:fill="auto"/>
            <w:vAlign w:val="center"/>
          </w:tcPr>
          <w:p w14:paraId="55393650"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0.06</w:t>
            </w:r>
          </w:p>
        </w:tc>
      </w:tr>
      <w:tr w:rsidR="00B72A3B" w14:paraId="37F32AA2" w14:textId="77777777">
        <w:trPr>
          <w:cantSplit/>
          <w:trHeight w:val="345"/>
        </w:trPr>
        <w:tc>
          <w:tcPr>
            <w:tcW w:w="1630" w:type="pct"/>
            <w:tcBorders>
              <w:tl2br w:val="nil"/>
              <w:tr2bl w:val="nil"/>
            </w:tcBorders>
            <w:shd w:val="clear" w:color="auto" w:fill="auto"/>
            <w:vAlign w:val="center"/>
          </w:tcPr>
          <w:p w14:paraId="12F39CE8"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X12=3</w:t>
            </w:r>
          </w:p>
        </w:tc>
        <w:tc>
          <w:tcPr>
            <w:tcW w:w="673" w:type="pct"/>
            <w:tcBorders>
              <w:tl2br w:val="nil"/>
              <w:tr2bl w:val="nil"/>
            </w:tcBorders>
            <w:shd w:val="clear" w:color="auto" w:fill="auto"/>
            <w:vAlign w:val="center"/>
          </w:tcPr>
          <w:p w14:paraId="26D7191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-2.012</w:t>
            </w:r>
          </w:p>
        </w:tc>
        <w:tc>
          <w:tcPr>
            <w:tcW w:w="673" w:type="pct"/>
            <w:tcBorders>
              <w:tl2br w:val="nil"/>
              <w:tr2bl w:val="nil"/>
            </w:tcBorders>
            <w:shd w:val="clear" w:color="auto" w:fill="auto"/>
            <w:vAlign w:val="center"/>
          </w:tcPr>
          <w:p w14:paraId="24EB6D8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.602</w:t>
            </w:r>
          </w:p>
        </w:tc>
        <w:tc>
          <w:tcPr>
            <w:tcW w:w="673" w:type="pct"/>
            <w:tcBorders>
              <w:tl2br w:val="nil"/>
              <w:tr2bl w:val="nil"/>
            </w:tcBorders>
            <w:shd w:val="clear" w:color="auto" w:fill="auto"/>
            <w:vAlign w:val="center"/>
          </w:tcPr>
          <w:p w14:paraId="76D51DB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23.381</w:t>
            </w:r>
          </w:p>
        </w:tc>
        <w:tc>
          <w:tcPr>
            <w:tcW w:w="673" w:type="pct"/>
            <w:tcBorders>
              <w:tl2br w:val="nil"/>
              <w:tr2bl w:val="nil"/>
            </w:tcBorders>
            <w:shd w:val="clear" w:color="auto" w:fill="E3F2D9" w:themeFill="accent4" w:themeFillTint="32"/>
            <w:vAlign w:val="center"/>
          </w:tcPr>
          <w:p w14:paraId="68E2019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673" w:type="pct"/>
            <w:tcBorders>
              <w:tl2br w:val="nil"/>
              <w:tr2bl w:val="nil"/>
            </w:tcBorders>
            <w:shd w:val="clear" w:color="auto" w:fill="auto"/>
            <w:vAlign w:val="center"/>
          </w:tcPr>
          <w:p w14:paraId="416417D5"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0.13</w:t>
            </w:r>
          </w:p>
        </w:tc>
      </w:tr>
      <w:tr w:rsidR="00B72A3B" w14:paraId="4D55FE4F" w14:textId="77777777">
        <w:trPr>
          <w:cantSplit/>
          <w:trHeight w:val="345"/>
        </w:trPr>
        <w:tc>
          <w:tcPr>
            <w:tcW w:w="1630" w:type="pct"/>
            <w:tcBorders>
              <w:tl2br w:val="nil"/>
              <w:tr2bl w:val="nil"/>
            </w:tcBorders>
            <w:shd w:val="clear" w:color="auto" w:fill="auto"/>
            <w:vAlign w:val="center"/>
          </w:tcPr>
          <w:p w14:paraId="06B7640B"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X12=4</w:t>
            </w:r>
          </w:p>
        </w:tc>
        <w:tc>
          <w:tcPr>
            <w:tcW w:w="673" w:type="pct"/>
            <w:tcBorders>
              <w:tl2br w:val="nil"/>
              <w:tr2bl w:val="nil"/>
            </w:tcBorders>
            <w:shd w:val="clear" w:color="auto" w:fill="auto"/>
            <w:vAlign w:val="center"/>
          </w:tcPr>
          <w:p w14:paraId="4485AFA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-1.360</w:t>
            </w:r>
          </w:p>
        </w:tc>
        <w:tc>
          <w:tcPr>
            <w:tcW w:w="673" w:type="pct"/>
            <w:tcBorders>
              <w:tl2br w:val="nil"/>
              <w:tr2bl w:val="nil"/>
            </w:tcBorders>
            <w:shd w:val="clear" w:color="auto" w:fill="auto"/>
            <w:vAlign w:val="center"/>
          </w:tcPr>
          <w:p w14:paraId="57B028E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.518</w:t>
            </w:r>
          </w:p>
        </w:tc>
        <w:tc>
          <w:tcPr>
            <w:tcW w:w="673" w:type="pct"/>
            <w:tcBorders>
              <w:tl2br w:val="nil"/>
              <w:tr2bl w:val="nil"/>
            </w:tcBorders>
            <w:shd w:val="clear" w:color="auto" w:fill="auto"/>
            <w:vAlign w:val="center"/>
          </w:tcPr>
          <w:p w14:paraId="1C1D14B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6.903</w:t>
            </w:r>
          </w:p>
        </w:tc>
        <w:tc>
          <w:tcPr>
            <w:tcW w:w="673" w:type="pct"/>
            <w:tcBorders>
              <w:tl2br w:val="nil"/>
              <w:tr2bl w:val="nil"/>
            </w:tcBorders>
            <w:shd w:val="clear" w:color="auto" w:fill="E3F2D9" w:themeFill="accent4" w:themeFillTint="32"/>
            <w:vAlign w:val="center"/>
          </w:tcPr>
          <w:p w14:paraId="22B03CD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.009</w:t>
            </w:r>
          </w:p>
        </w:tc>
        <w:tc>
          <w:tcPr>
            <w:tcW w:w="673" w:type="pct"/>
            <w:tcBorders>
              <w:tl2br w:val="nil"/>
              <w:tr2bl w:val="nil"/>
            </w:tcBorders>
            <w:shd w:val="clear" w:color="auto" w:fill="auto"/>
            <w:vAlign w:val="center"/>
          </w:tcPr>
          <w:p w14:paraId="5E1B032F"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0.26</w:t>
            </w:r>
          </w:p>
        </w:tc>
      </w:tr>
      <w:tr w:rsidR="00B72A3B" w14:paraId="12518283" w14:textId="77777777">
        <w:trPr>
          <w:cantSplit/>
          <w:trHeight w:val="345"/>
        </w:trPr>
        <w:tc>
          <w:tcPr>
            <w:tcW w:w="1630" w:type="pct"/>
            <w:tcBorders>
              <w:tl2br w:val="nil"/>
              <w:tr2bl w:val="nil"/>
            </w:tcBorders>
            <w:shd w:val="clear" w:color="auto" w:fill="auto"/>
            <w:vAlign w:val="center"/>
          </w:tcPr>
          <w:p w14:paraId="770A0D8A"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X12=5</w:t>
            </w:r>
          </w:p>
        </w:tc>
        <w:tc>
          <w:tcPr>
            <w:tcW w:w="673" w:type="pct"/>
            <w:tcBorders>
              <w:tl2br w:val="nil"/>
              <w:tr2bl w:val="nil"/>
            </w:tcBorders>
            <w:shd w:val="clear" w:color="auto" w:fill="auto"/>
            <w:vAlign w:val="center"/>
          </w:tcPr>
          <w:p w14:paraId="57B6561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0911FDB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123FEA6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3910CB8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545D173E"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64FFB1CE" w14:textId="77777777">
        <w:trPr>
          <w:cantSplit/>
          <w:trHeight w:val="345"/>
        </w:trPr>
        <w:tc>
          <w:tcPr>
            <w:tcW w:w="1630" w:type="pct"/>
            <w:tcBorders>
              <w:tl2br w:val="nil"/>
              <w:tr2bl w:val="nil"/>
            </w:tcBorders>
            <w:shd w:val="clear" w:color="auto" w:fill="auto"/>
            <w:vAlign w:val="center"/>
          </w:tcPr>
          <w:p w14:paraId="5C089F0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X16=1</w:t>
            </w:r>
          </w:p>
        </w:tc>
        <w:tc>
          <w:tcPr>
            <w:tcW w:w="673" w:type="pct"/>
            <w:tcBorders>
              <w:tl2br w:val="nil"/>
              <w:tr2bl w:val="nil"/>
            </w:tcBorders>
            <w:shd w:val="clear" w:color="auto" w:fill="auto"/>
            <w:vAlign w:val="center"/>
          </w:tcPr>
          <w:p w14:paraId="51C9954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-.559</w:t>
            </w:r>
          </w:p>
        </w:tc>
        <w:tc>
          <w:tcPr>
            <w:tcW w:w="673" w:type="pct"/>
            <w:tcBorders>
              <w:tl2br w:val="nil"/>
              <w:tr2bl w:val="nil"/>
            </w:tcBorders>
            <w:shd w:val="clear" w:color="auto" w:fill="auto"/>
            <w:vAlign w:val="center"/>
          </w:tcPr>
          <w:p w14:paraId="3D7188E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1.463</w:t>
            </w:r>
          </w:p>
        </w:tc>
        <w:tc>
          <w:tcPr>
            <w:tcW w:w="673" w:type="pct"/>
            <w:tcBorders>
              <w:tl2br w:val="nil"/>
              <w:tr2bl w:val="nil"/>
            </w:tcBorders>
            <w:shd w:val="clear" w:color="auto" w:fill="auto"/>
            <w:vAlign w:val="center"/>
          </w:tcPr>
          <w:p w14:paraId="479F0A1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.076</w:t>
            </w:r>
          </w:p>
        </w:tc>
        <w:tc>
          <w:tcPr>
            <w:tcW w:w="673" w:type="pct"/>
            <w:tcBorders>
              <w:tl2br w:val="nil"/>
              <w:tr2bl w:val="nil"/>
            </w:tcBorders>
            <w:shd w:val="clear" w:color="auto" w:fill="E3F2D9" w:themeFill="accent4" w:themeFillTint="32"/>
            <w:vAlign w:val="center"/>
          </w:tcPr>
          <w:p w14:paraId="3B54242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.052</w:t>
            </w:r>
          </w:p>
        </w:tc>
        <w:tc>
          <w:tcPr>
            <w:tcW w:w="673" w:type="pct"/>
            <w:tcBorders>
              <w:tl2br w:val="nil"/>
              <w:tr2bl w:val="nil"/>
            </w:tcBorders>
            <w:shd w:val="clear" w:color="auto" w:fill="auto"/>
            <w:vAlign w:val="center"/>
          </w:tcPr>
          <w:p w14:paraId="25FC8ED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0.57</w:t>
            </w:r>
          </w:p>
        </w:tc>
      </w:tr>
      <w:tr w:rsidR="00B72A3B" w14:paraId="61AE8DBB" w14:textId="77777777">
        <w:trPr>
          <w:cantSplit/>
          <w:trHeight w:val="345"/>
        </w:trPr>
        <w:tc>
          <w:tcPr>
            <w:tcW w:w="1630" w:type="pct"/>
            <w:tcBorders>
              <w:tl2br w:val="nil"/>
              <w:tr2bl w:val="nil"/>
            </w:tcBorders>
            <w:shd w:val="clear" w:color="auto" w:fill="auto"/>
            <w:vAlign w:val="center"/>
          </w:tcPr>
          <w:p w14:paraId="4055096C"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X16=2</w:t>
            </w:r>
          </w:p>
        </w:tc>
        <w:tc>
          <w:tcPr>
            <w:tcW w:w="673" w:type="pct"/>
            <w:tcBorders>
              <w:tl2br w:val="nil"/>
              <w:tr2bl w:val="nil"/>
            </w:tcBorders>
            <w:shd w:val="clear" w:color="auto" w:fill="auto"/>
            <w:vAlign w:val="center"/>
          </w:tcPr>
          <w:p w14:paraId="1957490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-.130</w:t>
            </w:r>
          </w:p>
        </w:tc>
        <w:tc>
          <w:tcPr>
            <w:tcW w:w="673" w:type="pct"/>
            <w:tcBorders>
              <w:tl2br w:val="nil"/>
              <w:tr2bl w:val="nil"/>
            </w:tcBorders>
            <w:shd w:val="clear" w:color="auto" w:fill="auto"/>
            <w:vAlign w:val="center"/>
          </w:tcPr>
          <w:p w14:paraId="449A69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1.366</w:t>
            </w:r>
          </w:p>
        </w:tc>
        <w:tc>
          <w:tcPr>
            <w:tcW w:w="673" w:type="pct"/>
            <w:tcBorders>
              <w:tl2br w:val="nil"/>
              <w:tr2bl w:val="nil"/>
            </w:tcBorders>
            <w:shd w:val="clear" w:color="auto" w:fill="auto"/>
            <w:vAlign w:val="center"/>
          </w:tcPr>
          <w:p w14:paraId="72C42A1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.001</w:t>
            </w:r>
          </w:p>
        </w:tc>
        <w:tc>
          <w:tcPr>
            <w:tcW w:w="673" w:type="pct"/>
            <w:tcBorders>
              <w:tl2br w:val="nil"/>
              <w:tr2bl w:val="nil"/>
            </w:tcBorders>
            <w:shd w:val="clear" w:color="auto" w:fill="auto"/>
            <w:vAlign w:val="center"/>
          </w:tcPr>
          <w:p w14:paraId="6A909C6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.375</w:t>
            </w:r>
          </w:p>
        </w:tc>
        <w:tc>
          <w:tcPr>
            <w:tcW w:w="673" w:type="pct"/>
            <w:tcBorders>
              <w:tl2br w:val="nil"/>
              <w:tr2bl w:val="nil"/>
            </w:tcBorders>
            <w:shd w:val="clear" w:color="auto" w:fill="auto"/>
            <w:vAlign w:val="center"/>
          </w:tcPr>
          <w:p w14:paraId="48CC5390" w14:textId="77777777" w:rsidR="00B72A3B" w:rsidRDefault="007E11EF">
            <w:pPr>
              <w:widowControl/>
              <w:spacing w:before="156" w:after="156"/>
              <w:ind w:firstLineChars="100" w:firstLine="240"/>
              <w:jc w:val="center"/>
              <w:textAlignment w:val="center"/>
              <w:rPr>
                <w:rFonts w:ascii="宋体" w:eastAsia="宋体" w:hAnsi="宋体" w:cs="宋体"/>
                <w:color w:val="000000"/>
              </w:rPr>
            </w:pPr>
            <w:r>
              <w:rPr>
                <w:rFonts w:ascii="宋体" w:eastAsia="宋体" w:hAnsi="宋体" w:cs="宋体" w:hint="eastAsia"/>
                <w:color w:val="000000"/>
                <w:kern w:val="0"/>
                <w:lang w:bidi="ar"/>
              </w:rPr>
              <w:t>0.88</w:t>
            </w:r>
          </w:p>
        </w:tc>
      </w:tr>
      <w:tr w:rsidR="00B72A3B" w14:paraId="0155823F" w14:textId="77777777">
        <w:trPr>
          <w:cantSplit/>
          <w:trHeight w:val="345"/>
        </w:trPr>
        <w:tc>
          <w:tcPr>
            <w:tcW w:w="1630" w:type="pct"/>
            <w:tcBorders>
              <w:tl2br w:val="nil"/>
              <w:tr2bl w:val="nil"/>
            </w:tcBorders>
            <w:shd w:val="clear" w:color="auto" w:fill="auto"/>
            <w:vAlign w:val="center"/>
          </w:tcPr>
          <w:p w14:paraId="008037A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X16=3</w:t>
            </w:r>
          </w:p>
        </w:tc>
        <w:tc>
          <w:tcPr>
            <w:tcW w:w="673" w:type="pct"/>
            <w:tcBorders>
              <w:tl2br w:val="nil"/>
              <w:tr2bl w:val="nil"/>
            </w:tcBorders>
            <w:shd w:val="clear" w:color="auto" w:fill="auto"/>
            <w:vAlign w:val="center"/>
          </w:tcPr>
          <w:p w14:paraId="51E3805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.042</w:t>
            </w:r>
          </w:p>
        </w:tc>
        <w:tc>
          <w:tcPr>
            <w:tcW w:w="673" w:type="pct"/>
            <w:tcBorders>
              <w:tl2br w:val="nil"/>
              <w:tr2bl w:val="nil"/>
            </w:tcBorders>
            <w:shd w:val="clear" w:color="auto" w:fill="auto"/>
            <w:vAlign w:val="center"/>
          </w:tcPr>
          <w:p w14:paraId="1FBE994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.504</w:t>
            </w:r>
          </w:p>
        </w:tc>
        <w:tc>
          <w:tcPr>
            <w:tcW w:w="673" w:type="pct"/>
            <w:tcBorders>
              <w:tl2br w:val="nil"/>
              <w:tr2bl w:val="nil"/>
            </w:tcBorders>
            <w:shd w:val="clear" w:color="auto" w:fill="auto"/>
            <w:vAlign w:val="center"/>
          </w:tcPr>
          <w:p w14:paraId="6E0B867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1.230</w:t>
            </w:r>
          </w:p>
        </w:tc>
        <w:tc>
          <w:tcPr>
            <w:tcW w:w="673" w:type="pct"/>
            <w:tcBorders>
              <w:tl2br w:val="nil"/>
              <w:tr2bl w:val="nil"/>
            </w:tcBorders>
            <w:shd w:val="clear" w:color="auto" w:fill="auto"/>
            <w:vAlign w:val="center"/>
          </w:tcPr>
          <w:p w14:paraId="4B329A9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.267</w:t>
            </w:r>
          </w:p>
        </w:tc>
        <w:tc>
          <w:tcPr>
            <w:tcW w:w="673" w:type="pct"/>
            <w:tcBorders>
              <w:tl2br w:val="nil"/>
              <w:tr2bl w:val="nil"/>
            </w:tcBorders>
            <w:shd w:val="clear" w:color="auto" w:fill="auto"/>
            <w:vAlign w:val="center"/>
          </w:tcPr>
          <w:p w14:paraId="6F614308"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1.04</w:t>
            </w:r>
          </w:p>
        </w:tc>
      </w:tr>
      <w:tr w:rsidR="00B72A3B" w14:paraId="086F708C" w14:textId="77777777">
        <w:trPr>
          <w:cantSplit/>
          <w:trHeight w:val="345"/>
        </w:trPr>
        <w:tc>
          <w:tcPr>
            <w:tcW w:w="1630" w:type="pct"/>
            <w:tcBorders>
              <w:tl2br w:val="nil"/>
              <w:tr2bl w:val="nil"/>
            </w:tcBorders>
            <w:shd w:val="clear" w:color="auto" w:fill="auto"/>
            <w:vAlign w:val="center"/>
          </w:tcPr>
          <w:p w14:paraId="4872539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X16=4</w:t>
            </w:r>
          </w:p>
        </w:tc>
        <w:tc>
          <w:tcPr>
            <w:tcW w:w="673" w:type="pct"/>
            <w:tcBorders>
              <w:tl2br w:val="nil"/>
              <w:tr2bl w:val="nil"/>
            </w:tcBorders>
            <w:shd w:val="clear" w:color="auto" w:fill="auto"/>
            <w:vAlign w:val="center"/>
          </w:tcPr>
          <w:p w14:paraId="64FCFA1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.404</w:t>
            </w:r>
          </w:p>
        </w:tc>
        <w:tc>
          <w:tcPr>
            <w:tcW w:w="673" w:type="pct"/>
            <w:tcBorders>
              <w:tl2br w:val="nil"/>
              <w:tr2bl w:val="nil"/>
            </w:tcBorders>
            <w:shd w:val="clear" w:color="auto" w:fill="auto"/>
            <w:vAlign w:val="center"/>
          </w:tcPr>
          <w:p w14:paraId="5812C81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.362</w:t>
            </w:r>
          </w:p>
        </w:tc>
        <w:tc>
          <w:tcPr>
            <w:tcW w:w="673" w:type="pct"/>
            <w:tcBorders>
              <w:tl2br w:val="nil"/>
              <w:tr2bl w:val="nil"/>
            </w:tcBorders>
            <w:shd w:val="clear" w:color="auto" w:fill="auto"/>
            <w:vAlign w:val="center"/>
          </w:tcPr>
          <w:p w14:paraId="63936A6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.129</w:t>
            </w:r>
          </w:p>
        </w:tc>
        <w:tc>
          <w:tcPr>
            <w:tcW w:w="673" w:type="pct"/>
            <w:tcBorders>
              <w:tl2br w:val="nil"/>
              <w:tr2bl w:val="nil"/>
            </w:tcBorders>
            <w:shd w:val="clear" w:color="auto" w:fill="auto"/>
            <w:vAlign w:val="center"/>
          </w:tcPr>
          <w:p w14:paraId="2966E7C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.219</w:t>
            </w:r>
          </w:p>
        </w:tc>
        <w:tc>
          <w:tcPr>
            <w:tcW w:w="673" w:type="pct"/>
            <w:tcBorders>
              <w:tl2br w:val="nil"/>
              <w:tr2bl w:val="nil"/>
            </w:tcBorders>
            <w:shd w:val="clear" w:color="auto" w:fill="auto"/>
            <w:vAlign w:val="center"/>
          </w:tcPr>
          <w:p w14:paraId="6BD5E999"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1.50</w:t>
            </w:r>
          </w:p>
        </w:tc>
      </w:tr>
      <w:tr w:rsidR="00B72A3B" w14:paraId="06110D59" w14:textId="77777777">
        <w:trPr>
          <w:cantSplit/>
          <w:trHeight w:val="378"/>
        </w:trPr>
        <w:tc>
          <w:tcPr>
            <w:tcW w:w="1630" w:type="pct"/>
            <w:tcBorders>
              <w:tl2br w:val="nil"/>
              <w:tr2bl w:val="nil"/>
            </w:tcBorders>
            <w:shd w:val="clear" w:color="auto" w:fill="auto"/>
            <w:vAlign w:val="center"/>
          </w:tcPr>
          <w:p w14:paraId="363D55F2"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lastRenderedPageBreak/>
              <w:t>X16=5</w:t>
            </w:r>
          </w:p>
        </w:tc>
        <w:tc>
          <w:tcPr>
            <w:tcW w:w="673" w:type="pct"/>
            <w:tcBorders>
              <w:tl2br w:val="nil"/>
              <w:tr2bl w:val="nil"/>
            </w:tcBorders>
            <w:shd w:val="clear" w:color="auto" w:fill="auto"/>
            <w:vAlign w:val="center"/>
          </w:tcPr>
          <w:p w14:paraId="6A16E96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673" w:type="pct"/>
            <w:tcBorders>
              <w:tl2br w:val="nil"/>
              <w:tr2bl w:val="nil"/>
            </w:tcBorders>
            <w:shd w:val="clear" w:color="auto" w:fill="auto"/>
            <w:vAlign w:val="center"/>
          </w:tcPr>
          <w:p w14:paraId="0C04C8A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2E922C9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38C4B39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673" w:type="pct"/>
            <w:tcBorders>
              <w:tl2br w:val="nil"/>
              <w:tr2bl w:val="nil"/>
            </w:tcBorders>
            <w:shd w:val="clear" w:color="auto" w:fill="auto"/>
            <w:vAlign w:val="center"/>
          </w:tcPr>
          <w:p w14:paraId="6D2A2D19" w14:textId="77777777" w:rsidR="00B72A3B" w:rsidRDefault="00B72A3B">
            <w:pPr>
              <w:widowControl/>
              <w:spacing w:before="156" w:after="156"/>
              <w:ind w:firstLine="480"/>
              <w:jc w:val="center"/>
              <w:textAlignment w:val="center"/>
              <w:rPr>
                <w:rFonts w:ascii="宋体" w:eastAsia="宋体" w:hAnsi="宋体" w:cs="宋体"/>
                <w:color w:val="000000"/>
              </w:rPr>
            </w:pPr>
          </w:p>
        </w:tc>
      </w:tr>
    </w:tbl>
    <w:p w14:paraId="5739CD26" w14:textId="77777777" w:rsidR="00B72A3B" w:rsidRDefault="00B72A3B">
      <w:pPr>
        <w:pStyle w:val="a3"/>
        <w:spacing w:before="156" w:after="156"/>
        <w:ind w:firstLine="400"/>
      </w:pPr>
    </w:p>
    <w:p w14:paraId="5F7FFF0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表中，显著性一列中</w:t>
      </w:r>
      <w:r>
        <w:rPr>
          <w:rFonts w:ascii="Times New Roman Regular" w:eastAsia="宋体" w:hAnsi="Times New Roman Regular" w:cs="Times New Roman Regular" w:hint="eastAsia"/>
        </w:rPr>
        <w:t xml:space="preserve"> P </w:t>
      </w:r>
      <w:r>
        <w:rPr>
          <w:rFonts w:ascii="Times New Roman Regular" w:eastAsia="宋体" w:hAnsi="Times New Roman Regular" w:cs="Times New Roman Regular" w:hint="eastAsia"/>
        </w:rPr>
        <w:t>值小于</w:t>
      </w:r>
      <w:r>
        <w:rPr>
          <w:rFonts w:ascii="Times New Roman Regular" w:eastAsia="宋体" w:hAnsi="Times New Roman Regular" w:cs="Times New Roman Regular" w:hint="eastAsia"/>
        </w:rPr>
        <w:t>0.05</w:t>
      </w:r>
      <w:r>
        <w:rPr>
          <w:rFonts w:ascii="Times New Roman Regular" w:eastAsia="宋体" w:hAnsi="Times New Roman Regular" w:cs="Times New Roman Regular" w:hint="eastAsia"/>
        </w:rPr>
        <w:t>的有</w:t>
      </w:r>
      <w:r>
        <w:rPr>
          <w:rFonts w:ascii="Times New Roman Regular" w:eastAsia="宋体" w:hAnsi="Times New Roman Regular" w:cs="Times New Roman Regular" w:hint="eastAsia"/>
        </w:rPr>
        <w:t>X1-X16</w:t>
      </w:r>
      <w:r>
        <w:rPr>
          <w:rFonts w:ascii="Times New Roman Regular" w:eastAsia="宋体" w:hAnsi="Times New Roman Regular" w:cs="Times New Roman Regular" w:hint="eastAsia"/>
        </w:rPr>
        <w:t>，即这些因素对居民对全域公共服务一体化满意度都有显著影响。因此，我们可以初步判断基础设施、公共服务、经济发展与与就业、文化建设和生态环境与资源开发对满意度都有显著影响。以下是我们对五个维度进行合成后的结果分析。</w:t>
      </w:r>
    </w:p>
    <w:p w14:paraId="4C676950" w14:textId="77777777" w:rsidR="00B72A3B" w:rsidRDefault="007E11EF">
      <w:pPr>
        <w:pStyle w:val="3"/>
        <w:numPr>
          <w:ilvl w:val="2"/>
          <w:numId w:val="0"/>
        </w:numPr>
      </w:pPr>
      <w:bookmarkStart w:id="246" w:name="_Toc583504869"/>
      <w:bookmarkStart w:id="247" w:name="_Toc1205259477"/>
      <w:r>
        <w:rPr>
          <w:rFonts w:hint="eastAsia"/>
        </w:rPr>
        <w:t>6.1.3</w:t>
      </w:r>
      <w:r>
        <w:rPr>
          <w:rFonts w:hint="eastAsia"/>
        </w:rPr>
        <w:t>有序</w:t>
      </w:r>
      <w:r>
        <w:rPr>
          <w:rFonts w:hint="eastAsia"/>
        </w:rPr>
        <w:t>logistic</w:t>
      </w:r>
      <w:r>
        <w:rPr>
          <w:rFonts w:hint="eastAsia"/>
        </w:rPr>
        <w:t>回归的结果分析</w:t>
      </w:r>
      <w:bookmarkEnd w:id="246"/>
      <w:bookmarkEnd w:id="247"/>
    </w:p>
    <w:p w14:paraId="363FFDA0"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9</w:t>
      </w:r>
      <w:r>
        <w:fldChar w:fldCharType="end"/>
      </w:r>
      <w:bookmarkStart w:id="248" w:name="_Toc1234172777"/>
      <w:r>
        <w:rPr>
          <w:rFonts w:hint="eastAsia"/>
        </w:rPr>
        <w:t>有序</w:t>
      </w:r>
      <w:r>
        <w:rPr>
          <w:rFonts w:hint="eastAsia"/>
        </w:rPr>
        <w:t>logistic</w:t>
      </w:r>
      <w:r>
        <w:rPr>
          <w:rFonts w:hint="eastAsia"/>
        </w:rPr>
        <w:t>回归合成变量系数及</w:t>
      </w:r>
      <w:r>
        <w:rPr>
          <w:rFonts w:hint="eastAsia"/>
        </w:rPr>
        <w:t>OR</w:t>
      </w:r>
      <w:r>
        <w:rPr>
          <w:rFonts w:hint="eastAsia"/>
        </w:rPr>
        <w:t>值</w:t>
      </w:r>
      <w:bookmarkEnd w:id="248"/>
    </w:p>
    <w:tbl>
      <w:tblPr>
        <w:tblW w:w="88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612"/>
        <w:gridCol w:w="1252"/>
        <w:gridCol w:w="1252"/>
        <w:gridCol w:w="1252"/>
        <w:gridCol w:w="1252"/>
        <w:gridCol w:w="1252"/>
      </w:tblGrid>
      <w:tr w:rsidR="00B72A3B" w14:paraId="3CD4A996" w14:textId="77777777">
        <w:trPr>
          <w:cantSplit/>
          <w:trHeight w:val="649"/>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FF1BB9D" w14:textId="77777777" w:rsidR="00B72A3B" w:rsidRDefault="00B72A3B">
            <w:pPr>
              <w:spacing w:beforeLines="0" w:afterLines="0" w:line="320" w:lineRule="atLeast"/>
              <w:ind w:left="60" w:right="60" w:firstLine="480"/>
              <w:jc w:val="center"/>
              <w:rPr>
                <w:rFonts w:ascii="宋体" w:eastAsia="宋体" w:hAnsi="宋体" w:cs="宋体"/>
                <w:color w:val="264A60"/>
              </w:rPr>
            </w:pP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07B763B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估算</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179D3C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标准错误</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9BE40C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瓦尔德</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2C7D0B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显著性</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69E955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OR值</w:t>
            </w:r>
          </w:p>
        </w:tc>
      </w:tr>
      <w:tr w:rsidR="00B72A3B" w14:paraId="75BD3B6E"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57ABE20"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[基础设施=1]</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10DCBB4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-2.451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F094A9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.468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2804F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.292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F6CA7B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.589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66AAEB5"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0.09</w:t>
            </w:r>
          </w:p>
        </w:tc>
      </w:tr>
      <w:tr w:rsidR="00B72A3B" w14:paraId="2939E15C"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79DD787"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[基础设施=2]</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7D625DE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-.212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1B8B37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1.067</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5C8D82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5.273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518614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.022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3589ADC"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0.81</w:t>
            </w:r>
          </w:p>
        </w:tc>
      </w:tr>
      <w:tr w:rsidR="00B72A3B" w14:paraId="72EFBA55"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C874E94"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[基础设施=3]</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5DDE5A8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.253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643FA4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.615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8E5850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.119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82E4F5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.730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3A5991D"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1.29</w:t>
            </w:r>
          </w:p>
        </w:tc>
      </w:tr>
      <w:tr w:rsidR="00B72A3B" w14:paraId="34A84AF6"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1CC560C"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[基础设施=4]</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470DFE4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.446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EE09D4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.377</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9FE31B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1.398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7C6F93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.237</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752F5B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1.56</w:t>
            </w:r>
          </w:p>
        </w:tc>
      </w:tr>
      <w:tr w:rsidR="00B72A3B" w14:paraId="2D9A501F"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7509A08"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[基础设施=5]</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2A31F68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9CA854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96813D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8CEF70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6E7970A"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002C632A"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40087E9"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[公共服务=1]</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736AB68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-20.140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FE964C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7CC43B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24EB56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090DAF2"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3356417B"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1E4EF7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[公共服务=2]</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06C289D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-1.315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02E990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1.266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6B27E6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8A8513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.965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C3FB6D7"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0.27</w:t>
            </w:r>
          </w:p>
        </w:tc>
      </w:tr>
      <w:tr w:rsidR="00B72A3B" w14:paraId="57C64E25"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F1ACA67"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[公共服务=3]</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11D3862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-.055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ACEF4A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.545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08CFDD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5.821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BF20FA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.016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04FFDBF"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0.95</w:t>
            </w:r>
          </w:p>
        </w:tc>
      </w:tr>
      <w:tr w:rsidR="00B72A3B" w14:paraId="1EC0D217"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DB0BF6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[公共服务=4]</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30ABA3B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.218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3B4807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.415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EB13F0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8.628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70CBDBA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7B6E6CB"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1.24</w:t>
            </w:r>
          </w:p>
        </w:tc>
      </w:tr>
      <w:tr w:rsidR="00B72A3B" w14:paraId="54D3503F"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64875C0"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lastRenderedPageBreak/>
              <w:t>[公共服务=5]</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04DA25D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FEA497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A1192C8"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F38C4B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FE08ECE"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385633FC"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9BA71C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[经济发展与就业=1]</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10ACBB6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-4.939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D9E81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2.286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4D0CFA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18.911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9BC543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8F70A6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0.01</w:t>
            </w:r>
          </w:p>
        </w:tc>
      </w:tr>
      <w:tr w:rsidR="00B72A3B" w14:paraId="49FC3DEF"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E15110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[经济发展与就业=2]</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693C1D0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-1.881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2317DD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1.302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FB4753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27.911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4901CB5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4E1EADE"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rPr>
              <w:t>0.15</w:t>
            </w:r>
          </w:p>
        </w:tc>
      </w:tr>
      <w:tr w:rsidR="00B72A3B" w14:paraId="220463F6"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CE0DA4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[经济发展与就业=3]</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0921E70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-2.449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4A9A5E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.661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B4D7F8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126.912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57215EE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642214D"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rPr>
              <w:t>0.09</w:t>
            </w:r>
          </w:p>
        </w:tc>
      </w:tr>
      <w:tr w:rsidR="00B72A3B" w14:paraId="0A31258A"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D7B97CE"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[经济发展与就业=4]</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297B7F9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1.223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1DAC82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.472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13E5E0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79.948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10A94FA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A611A0C"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rPr>
              <w:t>3.40</w:t>
            </w:r>
          </w:p>
        </w:tc>
      </w:tr>
      <w:tr w:rsidR="00B72A3B" w14:paraId="4BD522E7"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A79D72F"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[经济发展与就业=5]</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4F40D47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52350B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6DB550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759559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93470B8"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0ADA9962" w14:textId="77777777">
        <w:trPr>
          <w:cantSplit/>
          <w:trHeight w:val="649"/>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AA8CC83"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[社会服务与文化=1]</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48BA9A33"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-24.410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9BA83D9"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4725.991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360F63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9D1B83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.996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D965227"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w:t>
            </w:r>
          </w:p>
        </w:tc>
      </w:tr>
      <w:tr w:rsidR="00B72A3B" w14:paraId="75783051"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F3AF7C6"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[社会服务与文化=2]</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1440697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-3.393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61A712B"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1.270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F7432E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7.139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7D2595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.008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BB9E44E"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0.03</w:t>
            </w:r>
          </w:p>
        </w:tc>
      </w:tr>
      <w:tr w:rsidR="00B72A3B" w14:paraId="134B8B61"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EE2852B"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[社会服务与文化=3]</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731B9244"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-2.263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3C73E22"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.613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DA7428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13.643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4B09E1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6ACEEA1"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0.1</w:t>
            </w:r>
          </w:p>
        </w:tc>
      </w:tr>
      <w:tr w:rsidR="00B72A3B" w14:paraId="2DE5298A"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42EC980"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[社会服务与文化=4]</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21F5155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-1.880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2412670"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.436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86C837C"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18.584</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65FCFBFE"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&lt;.001</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55C3835"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0.15</w:t>
            </w:r>
          </w:p>
        </w:tc>
      </w:tr>
      <w:tr w:rsidR="00B72A3B" w14:paraId="6ED48DC2" w14:textId="77777777">
        <w:trPr>
          <w:cantSplit/>
          <w:trHeight w:val="334"/>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4B77564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[社会服务与文化=5]</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3C35655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77C9C81"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328CF70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4ED8C2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82782E0" w14:textId="77777777" w:rsidR="00B72A3B" w:rsidRDefault="00B72A3B">
            <w:pPr>
              <w:widowControl/>
              <w:spacing w:before="156" w:after="156"/>
              <w:ind w:firstLine="480"/>
              <w:jc w:val="center"/>
              <w:textAlignment w:val="center"/>
              <w:rPr>
                <w:rFonts w:ascii="宋体" w:eastAsia="宋体" w:hAnsi="宋体" w:cs="宋体"/>
                <w:color w:val="000000"/>
              </w:rPr>
            </w:pPr>
          </w:p>
        </w:tc>
      </w:tr>
      <w:tr w:rsidR="00B72A3B" w14:paraId="03BA6144" w14:textId="77777777">
        <w:trPr>
          <w:cantSplit/>
          <w:trHeight w:val="649"/>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B4F4921"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[生态环境与资源开发=2]</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5BB5685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-.645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9713E2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1.356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86A48D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.226</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07A394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.635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BF511D7"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0.52</w:t>
            </w:r>
          </w:p>
        </w:tc>
      </w:tr>
      <w:tr w:rsidR="00B72A3B" w14:paraId="7E51036F" w14:textId="77777777">
        <w:trPr>
          <w:cantSplit/>
          <w:trHeight w:val="649"/>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2032206F"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[生态环境与资源开发=3]</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3E12F4A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.052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78416D1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.533</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102AF7A"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.010</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30C0B4" w:themeFill="accent5"/>
          </w:tcPr>
          <w:p w14:paraId="5F127DB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.022</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36D9744"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1.05</w:t>
            </w:r>
          </w:p>
        </w:tc>
      </w:tr>
      <w:tr w:rsidR="00B72A3B" w14:paraId="7BBDAE08" w14:textId="77777777">
        <w:trPr>
          <w:cantSplit/>
          <w:trHeight w:val="649"/>
          <w:jc w:val="center"/>
        </w:trPr>
        <w:tc>
          <w:tcPr>
            <w:tcW w:w="261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4FDC392"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[生态环境与资源开发=4]</w:t>
            </w:r>
          </w:p>
        </w:tc>
        <w:tc>
          <w:tcPr>
            <w:tcW w:w="1252" w:type="dxa"/>
            <w:tcBorders>
              <w:top w:val="single" w:sz="8" w:space="0" w:color="AEAEAE"/>
              <w:left w:val="nil"/>
              <w:bottom w:val="single" w:sz="8" w:space="0" w:color="AEAEAE"/>
              <w:right w:val="single" w:sz="8" w:space="0" w:color="E0E0E0"/>
              <w:tl2br w:val="nil"/>
              <w:tr2bl w:val="nil"/>
            </w:tcBorders>
            <w:shd w:val="clear" w:color="auto" w:fill="auto"/>
          </w:tcPr>
          <w:p w14:paraId="1644707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-.185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5A9B301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.379</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0E90B84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.238</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60FB228F"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.625</w:t>
            </w:r>
          </w:p>
        </w:tc>
        <w:tc>
          <w:tcPr>
            <w:tcW w:w="1252" w:type="dxa"/>
            <w:tcBorders>
              <w:top w:val="single" w:sz="8" w:space="0" w:color="AEAEAE"/>
              <w:left w:val="single" w:sz="8" w:space="0" w:color="E0E0E0"/>
              <w:bottom w:val="single" w:sz="8" w:space="0" w:color="AEAEAE"/>
              <w:right w:val="single" w:sz="8" w:space="0" w:color="E0E0E0"/>
              <w:tl2br w:val="nil"/>
              <w:tr2bl w:val="nil"/>
            </w:tcBorders>
            <w:shd w:val="clear" w:color="auto" w:fill="auto"/>
          </w:tcPr>
          <w:p w14:paraId="1D69B7D2" w14:textId="77777777" w:rsidR="00B72A3B" w:rsidRDefault="007E11EF">
            <w:pPr>
              <w:widowControl/>
              <w:spacing w:before="156" w:after="156"/>
              <w:ind w:firstLine="480"/>
              <w:jc w:val="center"/>
              <w:textAlignment w:val="center"/>
              <w:rPr>
                <w:rFonts w:ascii="宋体" w:eastAsia="宋体" w:hAnsi="宋体" w:cs="宋体"/>
                <w:color w:val="000000"/>
              </w:rPr>
            </w:pPr>
            <w:r>
              <w:rPr>
                <w:rFonts w:ascii="宋体" w:eastAsia="宋体" w:hAnsi="宋体" w:cs="宋体" w:hint="eastAsia"/>
                <w:color w:val="000000"/>
                <w:kern w:val="0"/>
                <w:lang w:bidi="ar"/>
              </w:rPr>
              <w:t>0.83</w:t>
            </w:r>
          </w:p>
        </w:tc>
      </w:tr>
      <w:tr w:rsidR="00B72A3B" w14:paraId="064C1FEF" w14:textId="77777777">
        <w:trPr>
          <w:cantSplit/>
          <w:trHeight w:val="668"/>
          <w:jc w:val="center"/>
        </w:trPr>
        <w:tc>
          <w:tcPr>
            <w:tcW w:w="2612" w:type="dxa"/>
            <w:tcBorders>
              <w:top w:val="single" w:sz="8" w:space="0" w:color="AEAEAE"/>
              <w:left w:val="single" w:sz="8" w:space="0" w:color="E0E0E0"/>
              <w:bottom w:val="single" w:sz="8" w:space="0" w:color="152935"/>
              <w:right w:val="single" w:sz="8" w:space="0" w:color="E0E0E0"/>
              <w:tl2br w:val="nil"/>
              <w:tr2bl w:val="nil"/>
            </w:tcBorders>
            <w:shd w:val="clear" w:color="auto" w:fill="auto"/>
          </w:tcPr>
          <w:p w14:paraId="36CA5255" w14:textId="77777777" w:rsidR="00B72A3B" w:rsidRDefault="007E11EF">
            <w:pPr>
              <w:spacing w:beforeLines="0" w:afterLines="0" w:line="320" w:lineRule="atLeast"/>
              <w:ind w:left="60" w:right="60" w:firstLine="480"/>
              <w:jc w:val="center"/>
              <w:rPr>
                <w:rFonts w:ascii="宋体" w:eastAsia="宋体" w:hAnsi="宋体" w:cs="宋体"/>
                <w:color w:val="264A60"/>
              </w:rPr>
            </w:pPr>
            <w:r>
              <w:rPr>
                <w:rFonts w:ascii="宋体" w:eastAsia="宋体" w:hAnsi="宋体" w:cs="宋体" w:hint="eastAsia"/>
                <w:color w:val="264A60"/>
              </w:rPr>
              <w:t>[生态环境与资源开发=5]</w:t>
            </w:r>
          </w:p>
        </w:tc>
        <w:tc>
          <w:tcPr>
            <w:tcW w:w="1252" w:type="dxa"/>
            <w:tcBorders>
              <w:top w:val="single" w:sz="8" w:space="0" w:color="AEAEAE"/>
              <w:left w:val="nil"/>
              <w:bottom w:val="single" w:sz="8" w:space="0" w:color="152935"/>
              <w:right w:val="single" w:sz="8" w:space="0" w:color="E0E0E0"/>
              <w:tl2br w:val="nil"/>
              <w:tr2bl w:val="nil"/>
            </w:tcBorders>
            <w:shd w:val="clear" w:color="auto" w:fill="auto"/>
          </w:tcPr>
          <w:p w14:paraId="0AC5503D"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0</w:t>
            </w:r>
            <w:r>
              <w:rPr>
                <w:rFonts w:ascii="宋体" w:eastAsia="宋体" w:hAnsi="宋体" w:cs="宋体" w:hint="eastAsia"/>
                <w:color w:val="010205"/>
                <w:vertAlign w:val="superscript"/>
              </w:rPr>
              <w:t>a</w:t>
            </w:r>
          </w:p>
        </w:tc>
        <w:tc>
          <w:tcPr>
            <w:tcW w:w="1252" w:type="dxa"/>
            <w:tcBorders>
              <w:top w:val="single" w:sz="8" w:space="0" w:color="AEAEAE"/>
              <w:left w:val="single" w:sz="8" w:space="0" w:color="E0E0E0"/>
              <w:bottom w:val="single" w:sz="8" w:space="0" w:color="152935"/>
              <w:right w:val="single" w:sz="8" w:space="0" w:color="E0E0E0"/>
              <w:tl2br w:val="nil"/>
              <w:tr2bl w:val="nil"/>
            </w:tcBorders>
            <w:shd w:val="clear" w:color="auto" w:fill="auto"/>
          </w:tcPr>
          <w:p w14:paraId="4EA3E0F7"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152935"/>
              <w:right w:val="single" w:sz="8" w:space="0" w:color="E0E0E0"/>
              <w:tl2br w:val="nil"/>
              <w:tr2bl w:val="nil"/>
            </w:tcBorders>
            <w:shd w:val="clear" w:color="auto" w:fill="auto"/>
          </w:tcPr>
          <w:p w14:paraId="7FFA5565"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152935"/>
              <w:right w:val="single" w:sz="8" w:space="0" w:color="E0E0E0"/>
              <w:tl2br w:val="nil"/>
              <w:tr2bl w:val="nil"/>
            </w:tcBorders>
            <w:shd w:val="clear" w:color="auto" w:fill="auto"/>
          </w:tcPr>
          <w:p w14:paraId="41AAF296" w14:textId="77777777" w:rsidR="00B72A3B" w:rsidRDefault="007E11EF">
            <w:pPr>
              <w:spacing w:beforeLines="0" w:afterLines="0" w:line="320" w:lineRule="atLeast"/>
              <w:ind w:left="60" w:right="60" w:firstLine="480"/>
              <w:jc w:val="center"/>
              <w:rPr>
                <w:rFonts w:ascii="宋体" w:eastAsia="宋体" w:hAnsi="宋体" w:cs="宋体"/>
                <w:color w:val="010205"/>
              </w:rPr>
            </w:pPr>
            <w:r>
              <w:rPr>
                <w:rFonts w:ascii="宋体" w:eastAsia="宋体" w:hAnsi="宋体" w:cs="宋体" w:hint="eastAsia"/>
                <w:color w:val="010205"/>
              </w:rPr>
              <w:t>.</w:t>
            </w:r>
          </w:p>
        </w:tc>
        <w:tc>
          <w:tcPr>
            <w:tcW w:w="1252" w:type="dxa"/>
            <w:tcBorders>
              <w:top w:val="single" w:sz="8" w:space="0" w:color="AEAEAE"/>
              <w:left w:val="single" w:sz="8" w:space="0" w:color="E0E0E0"/>
              <w:bottom w:val="single" w:sz="8" w:space="0" w:color="152935"/>
              <w:right w:val="single" w:sz="8" w:space="0" w:color="E0E0E0"/>
              <w:tl2br w:val="nil"/>
              <w:tr2bl w:val="nil"/>
            </w:tcBorders>
            <w:shd w:val="clear" w:color="auto" w:fill="auto"/>
          </w:tcPr>
          <w:p w14:paraId="562937BD" w14:textId="77777777" w:rsidR="00B72A3B" w:rsidRDefault="00B72A3B">
            <w:pPr>
              <w:widowControl/>
              <w:spacing w:before="156" w:after="156"/>
              <w:ind w:firstLine="480"/>
              <w:jc w:val="center"/>
              <w:textAlignment w:val="center"/>
              <w:rPr>
                <w:rFonts w:ascii="宋体" w:eastAsia="宋体" w:hAnsi="宋体" w:cs="宋体"/>
                <w:color w:val="000000"/>
              </w:rPr>
            </w:pPr>
          </w:p>
        </w:tc>
      </w:tr>
    </w:tbl>
    <w:p w14:paraId="3171D83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由回归得到的显著性可知，五项因素具有统计学上的意义。</w:t>
      </w:r>
      <w:r>
        <w:rPr>
          <w:rFonts w:ascii="Times New Roman Regular" w:eastAsia="宋体" w:hAnsi="Times New Roman Regular" w:cs="Times New Roman Regular" w:hint="eastAsia"/>
        </w:rPr>
        <w:t>OR</w:t>
      </w:r>
      <w:r>
        <w:rPr>
          <w:rFonts w:ascii="Times New Roman Regular" w:eastAsia="宋体" w:hAnsi="Times New Roman Regular" w:cs="Times New Roman Regular" w:hint="eastAsia"/>
        </w:rPr>
        <w:t>值（</w:t>
      </w:r>
      <w:r>
        <w:rPr>
          <w:rFonts w:ascii="Times New Roman Regular" w:eastAsia="宋体" w:hAnsi="Times New Roman Regular" w:cs="Times New Roman Regular" w:hint="eastAsia"/>
        </w:rPr>
        <w:t>odds ratio</w:t>
      </w:r>
      <w:r>
        <w:rPr>
          <w:rFonts w:ascii="Times New Roman Regular" w:eastAsia="宋体" w:hAnsi="Times New Roman Regular" w:cs="Times New Roman Regular" w:hint="eastAsia"/>
        </w:rPr>
        <w:t>）又称比值比、优势比，在数据统计中，比值比是量化在统计学群体中，属性</w:t>
      </w:r>
      <w:r>
        <w:rPr>
          <w:rFonts w:ascii="Times New Roman Regular" w:eastAsia="宋体" w:hAnsi="Times New Roman Regular" w:cs="Times New Roman Regular" w:hint="eastAsia"/>
        </w:rPr>
        <w:t>A</w:t>
      </w:r>
      <w:r>
        <w:rPr>
          <w:rFonts w:ascii="Times New Roman Regular" w:eastAsia="宋体" w:hAnsi="Times New Roman Regular" w:cs="Times New Roman Regular" w:hint="eastAsia"/>
        </w:rPr>
        <w:t>与属性</w:t>
      </w:r>
      <w:r>
        <w:rPr>
          <w:rFonts w:ascii="Times New Roman Regular" w:eastAsia="宋体" w:hAnsi="Times New Roman Regular" w:cs="Times New Roman Regular" w:hint="eastAsia"/>
        </w:rPr>
        <w:t>B</w:t>
      </w:r>
      <w:r>
        <w:rPr>
          <w:rFonts w:ascii="Times New Roman Regular" w:eastAsia="宋体" w:hAnsi="Times New Roman Regular" w:cs="Times New Roman Regular" w:hint="eastAsia"/>
        </w:rPr>
        <w:t>之间关系强弱的主要指标之一。从统计学角度出发，对该研究</w:t>
      </w:r>
      <w:r>
        <w:rPr>
          <w:rFonts w:ascii="Times New Roman Regular" w:eastAsia="宋体" w:hAnsi="Times New Roman Regular" w:cs="Times New Roman Regular" w:hint="eastAsia"/>
        </w:rPr>
        <w:t>OR</w:t>
      </w:r>
      <w:r>
        <w:rPr>
          <w:rFonts w:ascii="Times New Roman Regular" w:eastAsia="宋体" w:hAnsi="Times New Roman Regular" w:cs="Times New Roman Regular" w:hint="eastAsia"/>
        </w:rPr>
        <w:t>值具体</w:t>
      </w:r>
      <w:r>
        <w:rPr>
          <w:rFonts w:ascii="Times New Roman Regular" w:eastAsia="宋体" w:hAnsi="Times New Roman Regular" w:cs="Times New Roman Regular" w:hint="eastAsia"/>
        </w:rPr>
        <w:lastRenderedPageBreak/>
        <w:t>解释如下。</w:t>
      </w:r>
    </w:p>
    <w:p w14:paraId="7781496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以本例中的合成变量基础设施（满意程度为</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时）为例，其回归系数与</w:t>
      </w:r>
      <w:r>
        <w:rPr>
          <w:rFonts w:ascii="Times New Roman Regular" w:eastAsia="宋体" w:hAnsi="Times New Roman Regular" w:cs="Times New Roman Regular" w:hint="eastAsia"/>
        </w:rPr>
        <w:t>OR</w:t>
      </w:r>
      <w:r>
        <w:rPr>
          <w:rFonts w:ascii="Times New Roman Regular" w:eastAsia="宋体" w:hAnsi="Times New Roman Regular" w:cs="Times New Roman Regular" w:hint="eastAsia"/>
        </w:rPr>
        <w:t>值分别为</w:t>
      </w:r>
      <w:r>
        <w:rPr>
          <w:rFonts w:ascii="Times New Roman Regular" w:eastAsia="宋体" w:hAnsi="Times New Roman Regular" w:cs="Times New Roman Regular" w:hint="eastAsia"/>
        </w:rPr>
        <w:t>-0.212</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0.81</w:t>
      </w:r>
      <w:r>
        <w:rPr>
          <w:rFonts w:ascii="Times New Roman Regular" w:eastAsia="宋体" w:hAnsi="Times New Roman Regular" w:cs="Times New Roman Regular" w:hint="eastAsia"/>
        </w:rPr>
        <w:t>，表明随着基础设施满意程度的提高，其对全域公共服务满意度提升的概率也随之提升，即在其他条件不变的情况下，对当地基础设施评价较高的居民，对全域公共服务一体化建设的满意程度也较高。</w:t>
      </w:r>
    </w:p>
    <w:p w14:paraId="35EA5C9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当对公共服务的评价为</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时，其回归系数与</w:t>
      </w:r>
      <w:r>
        <w:rPr>
          <w:rFonts w:ascii="Times New Roman Regular" w:eastAsia="宋体" w:hAnsi="Times New Roman Regular" w:cs="Times New Roman Regular" w:hint="eastAsia"/>
        </w:rPr>
        <w:t>OR</w:t>
      </w:r>
      <w:r>
        <w:rPr>
          <w:rFonts w:ascii="Times New Roman Regular" w:eastAsia="宋体" w:hAnsi="Times New Roman Regular" w:cs="Times New Roman Regular" w:hint="eastAsia"/>
        </w:rPr>
        <w:t>值分别为</w:t>
      </w:r>
      <w:r>
        <w:rPr>
          <w:rFonts w:ascii="Times New Roman Regular" w:eastAsia="宋体" w:hAnsi="Times New Roman Regular" w:cs="Times New Roman Regular" w:hint="eastAsia"/>
        </w:rPr>
        <w:t>-0.055</w:t>
      </w:r>
      <w:r>
        <w:rPr>
          <w:rFonts w:ascii="Times New Roman Regular" w:eastAsia="宋体" w:hAnsi="Times New Roman Regular" w:cs="Times New Roman Regular" w:hint="eastAsia"/>
        </w:rPr>
        <w:t>与</w:t>
      </w:r>
      <w:r>
        <w:rPr>
          <w:rFonts w:ascii="Times New Roman Regular" w:eastAsia="宋体" w:hAnsi="Times New Roman Regular" w:cs="Times New Roman Regular" w:hint="eastAsia"/>
        </w:rPr>
        <w:t>0.95</w:t>
      </w:r>
      <w:r>
        <w:rPr>
          <w:rFonts w:ascii="Times New Roman Regular" w:eastAsia="宋体" w:hAnsi="Times New Roman Regular" w:cs="Times New Roman Regular" w:hint="eastAsia"/>
        </w:rPr>
        <w:t>，表明随着对公共服务评价的提高，居民对全域公共服务一体化建设做出高评价的概率也相应提高，即在其他条件不变的情况下，高质量的公共服务会引导居民对全域公共服务一体化建设做出优质评价。</w:t>
      </w:r>
    </w:p>
    <w:p w14:paraId="7AF0160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通过对经济发展与就业显著性分析我们发现，其值远小于</w:t>
      </w:r>
      <w:r>
        <w:rPr>
          <w:rFonts w:ascii="Times New Roman Regular" w:eastAsia="宋体" w:hAnsi="Times New Roman Regular" w:cs="Times New Roman Regular" w:hint="eastAsia"/>
        </w:rPr>
        <w:t>0.05</w:t>
      </w:r>
      <w:r>
        <w:rPr>
          <w:rFonts w:ascii="Times New Roman Regular" w:eastAsia="宋体" w:hAnsi="Times New Roman Regular" w:cs="Times New Roman Regular" w:hint="eastAsia"/>
        </w:rPr>
        <w:t>，这也就说明该因素对全域公共服务一体化建设满意度具有极高影响，当取值为</w:t>
      </w:r>
      <w:r>
        <w:rPr>
          <w:rFonts w:ascii="Times New Roman Regular" w:eastAsia="宋体" w:hAnsi="Times New Roman Regular" w:cs="Times New Roman Regular" w:hint="eastAsia"/>
        </w:rPr>
        <w:t>4</w:t>
      </w:r>
      <w:r>
        <w:rPr>
          <w:rFonts w:ascii="Times New Roman Regular" w:eastAsia="宋体" w:hAnsi="Times New Roman Regular" w:cs="Times New Roman Regular" w:hint="eastAsia"/>
        </w:rPr>
        <w:t>时，其回归系数与</w:t>
      </w:r>
      <w:r>
        <w:rPr>
          <w:rFonts w:ascii="Times New Roman Regular" w:eastAsia="宋体" w:hAnsi="Times New Roman Regular" w:cs="Times New Roman Regular" w:hint="eastAsia"/>
        </w:rPr>
        <w:t>OR</w:t>
      </w:r>
      <w:r>
        <w:rPr>
          <w:rFonts w:ascii="Times New Roman Regular" w:eastAsia="宋体" w:hAnsi="Times New Roman Regular" w:cs="Times New Roman Regular" w:hint="eastAsia"/>
        </w:rPr>
        <w:t>值分别为</w:t>
      </w:r>
      <w:r>
        <w:rPr>
          <w:rFonts w:ascii="Times New Roman Regular" w:eastAsia="宋体" w:hAnsi="Times New Roman Regular" w:cs="Times New Roman Regular" w:hint="eastAsia"/>
        </w:rPr>
        <w:t>1.223</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3.40</w:t>
      </w:r>
      <w:r>
        <w:rPr>
          <w:rFonts w:ascii="Times New Roman Regular" w:eastAsia="宋体" w:hAnsi="Times New Roman Regular" w:cs="Times New Roman Regular" w:hint="eastAsia"/>
        </w:rPr>
        <w:t>，表明随着居民对当地经济发展与就业评价提高，其对全域公共服务满意度提升的概率也随之提升，即在其他条件不变的情况下，对当地经济发展评价较高的居民，对全域公共服务一体化建设的满意程度也较高。</w:t>
      </w:r>
    </w:p>
    <w:p w14:paraId="678900D3"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社会服务与文化以及生态环境与资源开发均呈现该事态，由此我们推断，基础设施，公共服务，经济发展与就业，社会服务与文化和生态环境与资源开发均对全域公共服务一体化建设呈正向推动作用。</w:t>
      </w:r>
    </w:p>
    <w:p w14:paraId="0DF17E30" w14:textId="77777777" w:rsidR="00B72A3B" w:rsidRDefault="007E11EF">
      <w:pPr>
        <w:pStyle w:val="3"/>
        <w:numPr>
          <w:ilvl w:val="2"/>
          <w:numId w:val="0"/>
        </w:numPr>
      </w:pPr>
      <w:bookmarkStart w:id="249" w:name="_Toc1556001081"/>
      <w:bookmarkStart w:id="250" w:name="_Toc1730271435"/>
      <w:r>
        <w:rPr>
          <w:rFonts w:hint="eastAsia"/>
        </w:rPr>
        <w:t>6.1.4</w:t>
      </w:r>
      <w:r>
        <w:rPr>
          <w:rFonts w:hint="eastAsia"/>
        </w:rPr>
        <w:t>有序</w:t>
      </w:r>
      <w:r>
        <w:rPr>
          <w:rFonts w:hint="eastAsia"/>
        </w:rPr>
        <w:t>logistic</w:t>
      </w:r>
      <w:r>
        <w:rPr>
          <w:rFonts w:hint="eastAsia"/>
        </w:rPr>
        <w:t>回归的结果解释</w:t>
      </w:r>
      <w:bookmarkEnd w:id="249"/>
      <w:bookmarkEnd w:id="250"/>
    </w:p>
    <w:p w14:paraId="0482C19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综上所述，我们的五项合成变量与居民对全域公共服务一体化满意程度均呈正向变动关系，即对单项变量满意度的增加都会提升居民整体评价，我们推断的文字理由如下：</w:t>
      </w:r>
    </w:p>
    <w:p w14:paraId="274A9D7F"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1</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基础设施是一个国家、地区或组织所需要的基本设施和服务，支撑着社会、经济活动的正常运转，从交通、通信、医疗等各种领域发挥着重要作用，完善的基础设施建设，可以提高居民生活质量，增强其获得感、幸福感。近年来我们不难发现，传统的建设已经不再适应于社会的发展，我国政府以“新基建”</w:t>
      </w:r>
      <w:r>
        <w:rPr>
          <w:rFonts w:ascii="Times New Roman Regular" w:eastAsia="宋体" w:hAnsi="Times New Roman Regular" w:cs="Times New Roman Regular" w:hint="eastAsia"/>
        </w:rPr>
        <w:lastRenderedPageBreak/>
        <w:t>作为发展理念，提供数字转型、智能升级、融合创新等服务的基础设施建设，这也意味着我国基建已经到达了一个较高水平，从居民对基础设施建设满意程度普遍较高不难看出这一点。但从基础设施这一变量所带来的数据来看，高层次基建提升会提高整体满意度，但存在一定边际递减效应，即随着基础设施建设满意度的提高，对全域公共服务一体化的影响会相应减小。</w:t>
      </w:r>
    </w:p>
    <w:p w14:paraId="7488D578"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2</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公共服务、社会服务与文化两项变量，都对居民生活质量有着直接巨大的影响。不同的是，公共服务更倾向于全体民众，包含教育、水电等基础服务，其目的是保障社会的整体功能和提高生活质量，而社会服务更倾向于对个人家庭或特殊群体例如儿童、老人、残疾人士等进行心理、经济等的援助，解决特殊人群的需求，促进社会福利。由于面向的群体差异性，也对导致两者影响略有差异。从本次的数据分析来看，社会服务与文化比公共服务对全域公共服务一体化满意度影响较高，一方面，前者不仅仅是在现实层面对社会有帮助，更有精神层面的影响，像救助金、养老院等福利组织，是优秀传统文化的体现，也是价值观的传递，更能在人群中引起共鸣。另一方面，公共服务虽然面向群体广泛，但缺乏差异性，在人的心理上更加不易被察觉，导致居民对公共服务建设方面选择性忽视，而前者针对特定人群，更能引起广泛关注。于是最终结果便是，两者虽对全域服务一体化建设都具有正向影响，但社会服务与文化在人群中的反响更大。</w:t>
      </w:r>
    </w:p>
    <w:p w14:paraId="40724F9C"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b/>
        </w:rPr>
        <w:t>3</w:t>
      </w:r>
      <w:r>
        <w:rPr>
          <w:rFonts w:ascii="Times New Roman Regular" w:eastAsia="宋体" w:hAnsi="Times New Roman Regular" w:cs="Times New Roman Regular" w:hint="eastAsia"/>
          <w:b/>
        </w:rPr>
        <w:t>）</w:t>
      </w:r>
      <w:r>
        <w:rPr>
          <w:rFonts w:ascii="Times New Roman Regular" w:eastAsia="宋体" w:hAnsi="Times New Roman Regular" w:cs="Times New Roman Regular" w:hint="eastAsia"/>
        </w:rPr>
        <w:t>经济发展与就业、环境保护与资源开发这是两个不同层面的影响因素，前者对居民的生活有直接的影响，后者则更倾向于侧面影响。一个地区的经济发展状况直接影响着当地居民的消费水准和生活质量，高质量的发展会带动当地居民幸福感的增强，而就业更是与每个人息息相关。后者，即环境保护与资源开发，更偏向于对居民心理的影响。近年来，中国致力于环境保护与经济发展两手抓，“绿水青山就是金山银山”不仅仅是一段标语，更在潜移默化中影响着每一个人，居民对环保意识与可持续发展观念有一定了解，更强的显现出该因素的影响作用。两者不同的是，当经济发展到一定状态，对居民满意度的单位影响会不断减弱，存在边际递减效应，而环境保护与资源开发，只有到达一定阶段水平后其影响才会更强。</w:t>
      </w:r>
    </w:p>
    <w:p w14:paraId="7C64E69D" w14:textId="77777777" w:rsidR="00B72A3B" w:rsidRDefault="007E11EF">
      <w:pPr>
        <w:pStyle w:val="2"/>
        <w:numPr>
          <w:ilvl w:val="1"/>
          <w:numId w:val="0"/>
        </w:numPr>
      </w:pPr>
      <w:bookmarkStart w:id="251" w:name="_Toc1801798848"/>
      <w:bookmarkStart w:id="252" w:name="_Toc1595944018"/>
      <w:r>
        <w:rPr>
          <w:rFonts w:hint="eastAsia"/>
        </w:rPr>
        <w:lastRenderedPageBreak/>
        <w:t xml:space="preserve">6.2 </w:t>
      </w:r>
      <w:r>
        <w:rPr>
          <w:rFonts w:hint="eastAsia"/>
        </w:rPr>
        <w:t>基于结构方程模型下的影响因素分析</w:t>
      </w:r>
      <w:bookmarkEnd w:id="251"/>
      <w:bookmarkEnd w:id="252"/>
    </w:p>
    <w:p w14:paraId="45F0182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结构方程模型是一种用于建立、估计和检验因果关系的高级统计方法。该模型不仅包含可观测的显变量，还能够处理无法直接观测的潜变量。相比于传统的多重回归、通径分析、因子分析和协方差分析，结构方程模型能更清晰地分析单项指标对总体的影响以及各单项指标之间的相互关系。</w:t>
      </w:r>
    </w:p>
    <w:p w14:paraId="26DBB1F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简而言之，与传统回归分析不同，结构方程分析可以同时处理多个因变量，并对不同的理论模型进行比较和评价。与传统的探索性因子分析不同，结构方程模型允许我们提出特定的因子结构，并检验其是否与数据吻合。通过多组分析，我们可以了解不同组别内变量关系的一致性及因子均值的显著性差异。</w:t>
      </w:r>
    </w:p>
    <w:p w14:paraId="5546243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此外，结构方程模型的特点包括同时处理多个因变量、容许自变量和因变量含有测量误差、能够同时估计因子结构和因子关系、具备较大的测量模型灵活性，以及用于评估整个模型的拟合度。因此，我们选择结构方程模型来分析“全域公共服务一体化”中的问卷调查结果。</w:t>
      </w:r>
    </w:p>
    <w:p w14:paraId="7EE9597A" w14:textId="77777777" w:rsidR="00B72A3B" w:rsidRDefault="007E11EF">
      <w:pPr>
        <w:spacing w:before="156" w:after="156"/>
        <w:ind w:firstLine="480"/>
        <w:rPr>
          <w:rFonts w:ascii="宋体" w:eastAsia="宋体" w:hAnsi="宋体"/>
          <w:szCs w:val="28"/>
        </w:rPr>
      </w:pPr>
      <w:r>
        <w:rPr>
          <w:rFonts w:ascii="Times New Roman Regular" w:eastAsia="宋体" w:hAnsi="Times New Roman Regular" w:cs="Times New Roman Regular" w:hint="eastAsia"/>
        </w:rPr>
        <w:t>为了推动全域公共服务的一体化进程，提高公众服务的整体满意度，我们对相关影响因素进行了研究。根据问卷内容，我们将影响因素分为多个维度。为了深入探究这些因素对服务满意度的显著性影响及其程度，我们将建立结构方程模型。结合三元决定交互理论，我们将问卷各项维度抽象出宏观环境、微观环境、公众满意度、公众需求这四个方面，并逐步建立相应的结构方程模型。</w:t>
      </w:r>
      <w:r>
        <w:rPr>
          <w:rFonts w:ascii="Times New Roman Regular" w:eastAsia="宋体" w:hAnsi="Times New Roman Regular" w:cs="Times New Roman Regular" w:hint="eastAsia"/>
        </w:rPr>
        <w:br/>
      </w:r>
      <w:r>
        <w:rPr>
          <w:rFonts w:ascii="Times New Roman Bold" w:eastAsia="Songti SC Bold" w:hAnsi="Times New Roman Bold" w:hint="eastAsia"/>
          <w:b/>
        </w:rPr>
        <w:t xml:space="preserve">6.2.1 </w:t>
      </w:r>
      <w:r>
        <w:rPr>
          <w:rFonts w:ascii="Times New Roman Bold" w:eastAsia="Songti SC Bold" w:hAnsi="Times New Roman Bold" w:hint="eastAsia"/>
          <w:b/>
        </w:rPr>
        <w:t>结构方程变量选择</w:t>
      </w:r>
    </w:p>
    <w:p w14:paraId="591AA04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为了更好地解释影响因素，我们将问卷中的变量重新划分为三个维度：宏观环境、公众满意度、公众需求。这一调整是基于三元交互理论，以提高模型的适配度和分析的全面性。</w:t>
      </w:r>
    </w:p>
    <w:p w14:paraId="6D844A9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在变量筛选时，考虑了模型的有效性，我们采用探索性因子分析和</w:t>
      </w:r>
      <w:r>
        <w:rPr>
          <w:rFonts w:ascii="Times New Roman Regular" w:eastAsia="宋体" w:hAnsi="Times New Roman Regular" w:cs="Times New Roman Regular" w:hint="eastAsia"/>
        </w:rPr>
        <w:t>MI</w:t>
      </w:r>
      <w:r>
        <w:rPr>
          <w:rFonts w:ascii="Times New Roman Regular" w:eastAsia="宋体" w:hAnsi="Times New Roman Regular" w:cs="Times New Roman Regular" w:hint="eastAsia"/>
        </w:rPr>
        <w:t>修正方法，选定了合适的潜变量和观测变量，以建立结构方程模型。这种模型允许同时处理多个因变量，并评估不同理论模型的适配情况，从而更全面地分析服务满意度的影响因素。</w:t>
      </w:r>
    </w:p>
    <w:p w14:paraId="072D770B" w14:textId="77777777" w:rsidR="00B72A3B" w:rsidRDefault="007E11EF">
      <w:pPr>
        <w:pStyle w:val="a3"/>
        <w:spacing w:before="156" w:after="156"/>
        <w:ind w:firstLine="400"/>
      </w:pPr>
      <w:r>
        <w:lastRenderedPageBreak/>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10</w:t>
      </w:r>
      <w:r>
        <w:fldChar w:fldCharType="end"/>
      </w:r>
      <w:bookmarkStart w:id="253" w:name="_Toc586454494"/>
      <w:r>
        <w:rPr>
          <w:rFonts w:hint="eastAsia"/>
        </w:rPr>
        <w:t>潜变量与观测变量示意表</w:t>
      </w:r>
      <w:bookmarkEnd w:id="253"/>
    </w:p>
    <w:tbl>
      <w:tblPr>
        <w:tblStyle w:val="ab"/>
        <w:tblpPr w:leftFromText="180" w:rightFromText="180" w:vertAnchor="text" w:horzAnchor="page" w:tblpX="1887" w:tblpY="5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72A3B" w14:paraId="5116B187" w14:textId="77777777">
        <w:tc>
          <w:tcPr>
            <w:tcW w:w="4148" w:type="dxa"/>
            <w:tcBorders>
              <w:top w:val="single" w:sz="12" w:space="0" w:color="auto"/>
              <w:bottom w:val="single" w:sz="8" w:space="0" w:color="auto"/>
            </w:tcBorders>
          </w:tcPr>
          <w:p w14:paraId="763C96DE"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潜变量</w:t>
            </w:r>
          </w:p>
        </w:tc>
        <w:tc>
          <w:tcPr>
            <w:tcW w:w="4148" w:type="dxa"/>
            <w:tcBorders>
              <w:top w:val="single" w:sz="12" w:space="0" w:color="auto"/>
              <w:bottom w:val="single" w:sz="8" w:space="0" w:color="auto"/>
            </w:tcBorders>
          </w:tcPr>
          <w:p w14:paraId="0D74B37E"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观测变量</w:t>
            </w:r>
          </w:p>
        </w:tc>
      </w:tr>
      <w:tr w:rsidR="00B72A3B" w14:paraId="07194284" w14:textId="77777777">
        <w:tc>
          <w:tcPr>
            <w:tcW w:w="4148" w:type="dxa"/>
            <w:vMerge w:val="restart"/>
            <w:tcBorders>
              <w:top w:val="single" w:sz="8" w:space="0" w:color="auto"/>
            </w:tcBorders>
            <w:vAlign w:val="center"/>
          </w:tcPr>
          <w:p w14:paraId="6EA57031"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宏观环境A</w:t>
            </w:r>
          </w:p>
        </w:tc>
        <w:tc>
          <w:tcPr>
            <w:tcW w:w="4148" w:type="dxa"/>
            <w:tcBorders>
              <w:top w:val="single" w:sz="8" w:space="0" w:color="auto"/>
            </w:tcBorders>
          </w:tcPr>
          <w:p w14:paraId="5BCDF412"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A1</w:t>
            </w:r>
            <w:r>
              <w:rPr>
                <w:rFonts w:ascii="宋体" w:eastAsia="宋体" w:hAnsi="宋体"/>
                <w:szCs w:val="28"/>
              </w:rPr>
              <w:t>本地经济发</w:t>
            </w:r>
            <w:r>
              <w:rPr>
                <w:rFonts w:ascii="宋体" w:eastAsia="宋体" w:hAnsi="宋体" w:hint="eastAsia"/>
                <w:szCs w:val="28"/>
              </w:rPr>
              <w:t>展</w:t>
            </w:r>
          </w:p>
        </w:tc>
      </w:tr>
      <w:tr w:rsidR="00B72A3B" w14:paraId="318DC6A4" w14:textId="77777777">
        <w:tc>
          <w:tcPr>
            <w:tcW w:w="4148" w:type="dxa"/>
            <w:vMerge/>
          </w:tcPr>
          <w:p w14:paraId="6F196B9C" w14:textId="77777777" w:rsidR="00B72A3B" w:rsidRDefault="00B72A3B">
            <w:pPr>
              <w:spacing w:before="156" w:after="156"/>
              <w:ind w:firstLine="480"/>
              <w:jc w:val="center"/>
              <w:rPr>
                <w:rFonts w:ascii="宋体" w:eastAsia="宋体" w:hAnsi="宋体"/>
                <w:szCs w:val="28"/>
              </w:rPr>
            </w:pPr>
          </w:p>
        </w:tc>
        <w:tc>
          <w:tcPr>
            <w:tcW w:w="4148" w:type="dxa"/>
          </w:tcPr>
          <w:p w14:paraId="3D423F93"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A2</w:t>
            </w:r>
            <w:r>
              <w:rPr>
                <w:rFonts w:ascii="宋体" w:eastAsia="宋体" w:hAnsi="宋体"/>
                <w:szCs w:val="28"/>
              </w:rPr>
              <w:t>收入提高满意度</w:t>
            </w:r>
          </w:p>
        </w:tc>
      </w:tr>
      <w:tr w:rsidR="00B72A3B" w14:paraId="1FE6874D" w14:textId="77777777">
        <w:tc>
          <w:tcPr>
            <w:tcW w:w="4148" w:type="dxa"/>
            <w:vMerge/>
          </w:tcPr>
          <w:p w14:paraId="270A4C0F" w14:textId="77777777" w:rsidR="00B72A3B" w:rsidRDefault="00B72A3B">
            <w:pPr>
              <w:spacing w:before="156" w:after="156"/>
              <w:ind w:firstLine="480"/>
              <w:jc w:val="center"/>
              <w:rPr>
                <w:rFonts w:ascii="宋体" w:eastAsia="宋体" w:hAnsi="宋体"/>
                <w:szCs w:val="28"/>
              </w:rPr>
            </w:pPr>
          </w:p>
        </w:tc>
        <w:tc>
          <w:tcPr>
            <w:tcW w:w="4148" w:type="dxa"/>
          </w:tcPr>
          <w:p w14:paraId="5114A40E"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A3</w:t>
            </w:r>
            <w:r>
              <w:rPr>
                <w:rFonts w:ascii="宋体" w:eastAsia="宋体" w:hAnsi="宋体"/>
                <w:szCs w:val="28"/>
              </w:rPr>
              <w:t>就业机会增加满意度</w:t>
            </w:r>
          </w:p>
        </w:tc>
      </w:tr>
      <w:tr w:rsidR="00B72A3B" w14:paraId="70EB973D" w14:textId="77777777">
        <w:tc>
          <w:tcPr>
            <w:tcW w:w="4148" w:type="dxa"/>
            <w:vMerge/>
          </w:tcPr>
          <w:p w14:paraId="69E1631F" w14:textId="77777777" w:rsidR="00B72A3B" w:rsidRDefault="00B72A3B">
            <w:pPr>
              <w:spacing w:before="156" w:after="156"/>
              <w:ind w:firstLine="480"/>
              <w:jc w:val="center"/>
              <w:rPr>
                <w:rFonts w:ascii="宋体" w:eastAsia="宋体" w:hAnsi="宋体"/>
                <w:szCs w:val="28"/>
              </w:rPr>
            </w:pPr>
          </w:p>
        </w:tc>
        <w:tc>
          <w:tcPr>
            <w:tcW w:w="4148" w:type="dxa"/>
          </w:tcPr>
          <w:p w14:paraId="06A4876A"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A4</w:t>
            </w:r>
            <w:r>
              <w:rPr>
                <w:rFonts w:ascii="宋体" w:eastAsia="宋体" w:hAnsi="宋体"/>
                <w:szCs w:val="28"/>
              </w:rPr>
              <w:t>政府</w:t>
            </w:r>
            <w:r>
              <w:rPr>
                <w:rFonts w:ascii="宋体" w:eastAsia="宋体" w:hAnsi="宋体" w:hint="eastAsia"/>
                <w:szCs w:val="28"/>
              </w:rPr>
              <w:t>对基建</w:t>
            </w:r>
            <w:r>
              <w:rPr>
                <w:rFonts w:ascii="宋体" w:eastAsia="宋体" w:hAnsi="宋体"/>
                <w:szCs w:val="28"/>
              </w:rPr>
              <w:t>重视程度</w:t>
            </w:r>
          </w:p>
        </w:tc>
      </w:tr>
      <w:tr w:rsidR="00B72A3B" w14:paraId="737F8629" w14:textId="77777777">
        <w:tc>
          <w:tcPr>
            <w:tcW w:w="4148" w:type="dxa"/>
            <w:vMerge w:val="restart"/>
            <w:tcBorders>
              <w:top w:val="single" w:sz="8" w:space="0" w:color="auto"/>
            </w:tcBorders>
            <w:vAlign w:val="center"/>
          </w:tcPr>
          <w:p w14:paraId="19160609"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公众满意度B</w:t>
            </w:r>
          </w:p>
        </w:tc>
        <w:tc>
          <w:tcPr>
            <w:tcW w:w="4148" w:type="dxa"/>
            <w:tcBorders>
              <w:top w:val="single" w:sz="8" w:space="0" w:color="auto"/>
            </w:tcBorders>
          </w:tcPr>
          <w:p w14:paraId="7CF238F2"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B1基础设施</w:t>
            </w:r>
            <w:r>
              <w:rPr>
                <w:rFonts w:ascii="宋体" w:eastAsia="宋体" w:hAnsi="宋体"/>
                <w:szCs w:val="28"/>
              </w:rPr>
              <w:t>覆盖率满意度</w:t>
            </w:r>
          </w:p>
        </w:tc>
      </w:tr>
      <w:tr w:rsidR="00B72A3B" w14:paraId="7494A080" w14:textId="77777777">
        <w:tc>
          <w:tcPr>
            <w:tcW w:w="4148" w:type="dxa"/>
            <w:vMerge/>
          </w:tcPr>
          <w:p w14:paraId="7E4AC29C" w14:textId="77777777" w:rsidR="00B72A3B" w:rsidRDefault="00B72A3B">
            <w:pPr>
              <w:spacing w:before="156" w:after="156"/>
              <w:ind w:firstLine="480"/>
              <w:jc w:val="center"/>
              <w:rPr>
                <w:rFonts w:ascii="宋体" w:eastAsia="宋体" w:hAnsi="宋体"/>
                <w:szCs w:val="28"/>
              </w:rPr>
            </w:pPr>
          </w:p>
        </w:tc>
        <w:tc>
          <w:tcPr>
            <w:tcW w:w="4148" w:type="dxa"/>
          </w:tcPr>
          <w:p w14:paraId="1518D449" w14:textId="77777777" w:rsidR="00B72A3B" w:rsidRDefault="007E11EF">
            <w:pPr>
              <w:spacing w:before="156" w:after="156"/>
              <w:ind w:firstLine="480"/>
              <w:rPr>
                <w:rFonts w:ascii="宋体" w:eastAsia="宋体" w:hAnsi="宋体"/>
                <w:szCs w:val="28"/>
              </w:rPr>
            </w:pPr>
            <w:r>
              <w:rPr>
                <w:rFonts w:ascii="宋体" w:eastAsia="宋体" w:hAnsi="宋体" w:cs="Segoe UI" w:hint="eastAsia"/>
                <w:color w:val="24292F"/>
                <w:szCs w:val="28"/>
              </w:rPr>
              <w:t>B2</w:t>
            </w:r>
            <w:r>
              <w:rPr>
                <w:rFonts w:ascii="宋体" w:eastAsia="宋体" w:hAnsi="宋体" w:cs="Segoe UI"/>
                <w:color w:val="24292F"/>
                <w:szCs w:val="28"/>
              </w:rPr>
              <w:t>设施建设满意度</w:t>
            </w:r>
          </w:p>
        </w:tc>
      </w:tr>
      <w:tr w:rsidR="00B72A3B" w14:paraId="61B7270B" w14:textId="77777777">
        <w:tc>
          <w:tcPr>
            <w:tcW w:w="4148" w:type="dxa"/>
            <w:vMerge/>
          </w:tcPr>
          <w:p w14:paraId="04DE403F" w14:textId="77777777" w:rsidR="00B72A3B" w:rsidRDefault="00B72A3B">
            <w:pPr>
              <w:spacing w:before="156" w:after="156"/>
              <w:ind w:firstLine="480"/>
              <w:jc w:val="center"/>
              <w:rPr>
                <w:rFonts w:ascii="宋体" w:eastAsia="宋体" w:hAnsi="宋体"/>
                <w:szCs w:val="28"/>
              </w:rPr>
            </w:pPr>
          </w:p>
        </w:tc>
        <w:tc>
          <w:tcPr>
            <w:tcW w:w="4148" w:type="dxa"/>
          </w:tcPr>
          <w:p w14:paraId="5D535A2C"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B3社会服务满意度</w:t>
            </w:r>
          </w:p>
        </w:tc>
      </w:tr>
      <w:tr w:rsidR="00B72A3B" w14:paraId="4B783F71" w14:textId="77777777">
        <w:tc>
          <w:tcPr>
            <w:tcW w:w="4148" w:type="dxa"/>
            <w:vMerge/>
            <w:tcBorders>
              <w:bottom w:val="single" w:sz="8" w:space="0" w:color="auto"/>
            </w:tcBorders>
          </w:tcPr>
          <w:p w14:paraId="4A61C1C3" w14:textId="77777777" w:rsidR="00B72A3B" w:rsidRDefault="00B72A3B">
            <w:pPr>
              <w:spacing w:before="156" w:after="156"/>
              <w:ind w:firstLine="480"/>
              <w:jc w:val="center"/>
              <w:rPr>
                <w:rFonts w:ascii="宋体" w:eastAsia="宋体" w:hAnsi="宋体"/>
                <w:szCs w:val="28"/>
              </w:rPr>
            </w:pPr>
          </w:p>
        </w:tc>
        <w:tc>
          <w:tcPr>
            <w:tcW w:w="4148" w:type="dxa"/>
            <w:tcBorders>
              <w:bottom w:val="single" w:sz="8" w:space="0" w:color="auto"/>
            </w:tcBorders>
          </w:tcPr>
          <w:p w14:paraId="23533DD8" w14:textId="77777777" w:rsidR="00B72A3B" w:rsidRDefault="007E11EF">
            <w:pPr>
              <w:spacing w:before="156" w:after="156"/>
              <w:ind w:firstLine="480"/>
              <w:rPr>
                <w:rFonts w:ascii="宋体" w:eastAsia="宋体" w:hAnsi="宋体"/>
                <w:szCs w:val="28"/>
              </w:rPr>
            </w:pPr>
            <w:r>
              <w:rPr>
                <w:rFonts w:ascii="宋体" w:eastAsia="宋体" w:hAnsi="宋体" w:cs="Segoe UI" w:hint="eastAsia"/>
                <w:color w:val="24292F"/>
                <w:szCs w:val="28"/>
              </w:rPr>
              <w:t>B4公共服务</w:t>
            </w:r>
            <w:r>
              <w:rPr>
                <w:rFonts w:ascii="宋体" w:eastAsia="宋体" w:hAnsi="宋体" w:cs="Segoe UI"/>
                <w:color w:val="24292F"/>
                <w:szCs w:val="28"/>
              </w:rPr>
              <w:t>普及性满意度</w:t>
            </w:r>
          </w:p>
        </w:tc>
      </w:tr>
      <w:tr w:rsidR="00B72A3B" w14:paraId="70EC3E7D" w14:textId="77777777">
        <w:tc>
          <w:tcPr>
            <w:tcW w:w="4148" w:type="dxa"/>
            <w:vMerge w:val="restart"/>
            <w:tcBorders>
              <w:top w:val="single" w:sz="8" w:space="0" w:color="auto"/>
            </w:tcBorders>
            <w:vAlign w:val="center"/>
          </w:tcPr>
          <w:p w14:paraId="5F269FD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公众需求C</w:t>
            </w:r>
          </w:p>
        </w:tc>
        <w:tc>
          <w:tcPr>
            <w:tcW w:w="4148" w:type="dxa"/>
            <w:tcBorders>
              <w:top w:val="single" w:sz="8" w:space="0" w:color="auto"/>
            </w:tcBorders>
          </w:tcPr>
          <w:p w14:paraId="67CE5052"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C1公众认为服务便携度较差部分</w:t>
            </w:r>
          </w:p>
        </w:tc>
      </w:tr>
      <w:tr w:rsidR="00B72A3B" w14:paraId="0B0F5305" w14:textId="77777777">
        <w:tc>
          <w:tcPr>
            <w:tcW w:w="4148" w:type="dxa"/>
            <w:vMerge/>
          </w:tcPr>
          <w:p w14:paraId="32264669" w14:textId="77777777" w:rsidR="00B72A3B" w:rsidRDefault="00B72A3B">
            <w:pPr>
              <w:spacing w:before="156" w:after="156"/>
              <w:ind w:firstLine="480"/>
              <w:jc w:val="center"/>
              <w:rPr>
                <w:rFonts w:ascii="宋体" w:eastAsia="宋体" w:hAnsi="宋体"/>
                <w:szCs w:val="28"/>
              </w:rPr>
            </w:pPr>
          </w:p>
        </w:tc>
        <w:tc>
          <w:tcPr>
            <w:tcW w:w="4148" w:type="dxa"/>
          </w:tcPr>
          <w:p w14:paraId="0167ED82"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C2公众对公共服务的需求分析</w:t>
            </w:r>
          </w:p>
        </w:tc>
      </w:tr>
      <w:tr w:rsidR="00B72A3B" w14:paraId="7A96CCD7" w14:textId="77777777">
        <w:tc>
          <w:tcPr>
            <w:tcW w:w="4148" w:type="dxa"/>
            <w:vMerge/>
            <w:tcBorders>
              <w:bottom w:val="single" w:sz="12" w:space="0" w:color="auto"/>
            </w:tcBorders>
          </w:tcPr>
          <w:p w14:paraId="65F0A289" w14:textId="77777777" w:rsidR="00B72A3B" w:rsidRDefault="00B72A3B">
            <w:pPr>
              <w:spacing w:before="156" w:after="156"/>
              <w:ind w:firstLine="480"/>
              <w:jc w:val="center"/>
              <w:rPr>
                <w:rFonts w:ascii="宋体" w:eastAsia="宋体" w:hAnsi="宋体"/>
                <w:szCs w:val="28"/>
              </w:rPr>
            </w:pPr>
          </w:p>
        </w:tc>
        <w:tc>
          <w:tcPr>
            <w:tcW w:w="4148" w:type="dxa"/>
            <w:tcBorders>
              <w:bottom w:val="single" w:sz="12" w:space="0" w:color="auto"/>
            </w:tcBorders>
          </w:tcPr>
          <w:p w14:paraId="5B983E31" w14:textId="77777777" w:rsidR="00B72A3B" w:rsidRDefault="007E11EF">
            <w:pPr>
              <w:spacing w:before="156" w:after="156"/>
              <w:ind w:firstLine="480"/>
              <w:rPr>
                <w:rFonts w:ascii="宋体" w:eastAsia="宋体" w:hAnsi="宋体"/>
                <w:szCs w:val="28"/>
              </w:rPr>
            </w:pPr>
            <w:r>
              <w:rPr>
                <w:rFonts w:ascii="宋体" w:eastAsia="宋体" w:hAnsi="宋体" w:hint="eastAsia"/>
                <w:szCs w:val="28"/>
              </w:rPr>
              <w:t>C3公众认为需要改善的重点方面</w:t>
            </w:r>
          </w:p>
        </w:tc>
      </w:tr>
    </w:tbl>
    <w:p w14:paraId="063D5BA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如上表所示，本研究设计了</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个指标。其中宏观环境方面，涉及“发展”</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“经济”和“收入”。公众满意度方面，涉及“基础设施”、“建设”和“社会服务”等。公众需求方面，</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涉及“便携度”等方面的内容。</w:t>
      </w:r>
    </w:p>
    <w:p w14:paraId="7AF1DFC5" w14:textId="77777777" w:rsidR="00B72A3B" w:rsidRDefault="007E11EF">
      <w:pPr>
        <w:pStyle w:val="3"/>
        <w:numPr>
          <w:ilvl w:val="2"/>
          <w:numId w:val="0"/>
        </w:numPr>
      </w:pPr>
      <w:bookmarkStart w:id="254" w:name="_Toc960359496"/>
      <w:bookmarkStart w:id="255" w:name="_Toc1166331989"/>
      <w:r>
        <w:rPr>
          <w:rFonts w:hint="eastAsia"/>
        </w:rPr>
        <w:t xml:space="preserve">6.2.2 </w:t>
      </w:r>
      <w:r>
        <w:rPr>
          <w:rFonts w:hint="eastAsia"/>
        </w:rPr>
        <w:t>结构方程理论模型构建</w:t>
      </w:r>
      <w:bookmarkEnd w:id="254"/>
      <w:bookmarkEnd w:id="255"/>
    </w:p>
    <w:p w14:paraId="2C227B0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我们通过查阅相关文献资料并进行讨论后，决定首先进行模型假设，再构建</w:t>
      </w:r>
      <w:r>
        <w:rPr>
          <w:rFonts w:ascii="Times New Roman Regular" w:eastAsia="宋体" w:hAnsi="Times New Roman Regular" w:cs="Times New Roman Regular" w:hint="eastAsia"/>
        </w:rPr>
        <w:t xml:space="preserve"> </w:t>
      </w:r>
    </w:p>
    <w:p w14:paraId="41D7B6E8"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结构方程模型：</w:t>
      </w:r>
    </w:p>
    <w:p w14:paraId="0B90AE90" w14:textId="77777777" w:rsidR="00B72A3B" w:rsidRDefault="007E11EF">
      <w:pPr>
        <w:spacing w:before="156" w:after="156"/>
        <w:ind w:firstLine="482"/>
        <w:rPr>
          <w:rFonts w:ascii="Times New Roman Regular" w:eastAsia="宋体" w:hAnsi="Times New Roman Regular" w:cs="Times New Roman Regular"/>
          <w:b/>
        </w:rPr>
      </w:pPr>
      <w:r>
        <w:rPr>
          <w:rFonts w:ascii="Times New Roman Regular" w:eastAsia="宋体" w:hAnsi="Times New Roman Regular" w:cs="Times New Roman Regular" w:hint="eastAsia"/>
          <w:b/>
        </w:rPr>
        <w:t>H1</w:t>
      </w:r>
      <w:r>
        <w:rPr>
          <w:rFonts w:ascii="Times New Roman Regular" w:eastAsia="宋体" w:hAnsi="Times New Roman Regular" w:cs="Times New Roman Regular" w:hint="eastAsia"/>
          <w:b/>
        </w:rPr>
        <w:t>：宏观环境对公众满意度有显著正向影响。</w:t>
      </w:r>
      <w:r>
        <w:rPr>
          <w:rFonts w:ascii="Times New Roman Regular" w:eastAsia="宋体" w:hAnsi="Times New Roman Regular" w:cs="Times New Roman Regular" w:hint="eastAsia"/>
          <w:b/>
        </w:rPr>
        <w:t xml:space="preserve"> </w:t>
      </w:r>
    </w:p>
    <w:p w14:paraId="48857A57" w14:textId="77777777" w:rsidR="00B72A3B" w:rsidRDefault="007E11EF">
      <w:pPr>
        <w:spacing w:before="156" w:after="156"/>
        <w:ind w:firstLine="482"/>
        <w:rPr>
          <w:rFonts w:ascii="Times New Roman Regular" w:eastAsia="宋体" w:hAnsi="Times New Roman Regular" w:cs="Times New Roman Regular"/>
          <w:b/>
        </w:rPr>
      </w:pPr>
      <w:r>
        <w:rPr>
          <w:rFonts w:ascii="Times New Roman Regular" w:eastAsia="宋体" w:hAnsi="Times New Roman Regular" w:cs="Times New Roman Regular" w:hint="eastAsia"/>
          <w:b/>
        </w:rPr>
        <w:t>H2</w:t>
      </w:r>
      <w:r>
        <w:rPr>
          <w:rFonts w:ascii="Times New Roman Regular" w:eastAsia="宋体" w:hAnsi="Times New Roman Regular" w:cs="Times New Roman Regular" w:hint="eastAsia"/>
          <w:b/>
        </w:rPr>
        <w:t>：公众需求对公众满意度有显著正向影响。</w:t>
      </w:r>
    </w:p>
    <w:p w14:paraId="43B3460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本研究使用</w:t>
      </w:r>
      <w:r>
        <w:rPr>
          <w:rFonts w:ascii="Times New Roman Regular" w:eastAsia="宋体" w:hAnsi="Times New Roman Regular" w:cs="Times New Roman Regular" w:hint="eastAsia"/>
        </w:rPr>
        <w:t>AMOS</w:t>
      </w:r>
      <w:r>
        <w:rPr>
          <w:rFonts w:ascii="Times New Roman Regular" w:eastAsia="宋体" w:hAnsi="Times New Roman Regular" w:cs="Times New Roman Regular" w:hint="eastAsia"/>
        </w:rPr>
        <w:t>软件进行模型建立与求解，理论模型如图所示：</w:t>
      </w:r>
    </w:p>
    <w:p w14:paraId="4F916B81" w14:textId="77777777" w:rsidR="00B72A3B" w:rsidRDefault="007E11EF">
      <w:pPr>
        <w:pStyle w:val="a3"/>
        <w:spacing w:before="156" w:after="156"/>
        <w:ind w:firstLine="400"/>
      </w:pPr>
      <w:r>
        <w:rPr>
          <w:rFonts w:hint="eastAsia"/>
          <w:noProof/>
        </w:rPr>
        <w:drawing>
          <wp:anchor distT="0" distB="0" distL="114300" distR="114300" simplePos="0" relativeHeight="251689984" behindDoc="0" locked="0" layoutInCell="1" allowOverlap="1" wp14:anchorId="603A202D" wp14:editId="30F15376">
            <wp:simplePos x="0" y="0"/>
            <wp:positionH relativeFrom="column">
              <wp:posOffset>457835</wp:posOffset>
            </wp:positionH>
            <wp:positionV relativeFrom="page">
              <wp:posOffset>937260</wp:posOffset>
            </wp:positionV>
            <wp:extent cx="4358640" cy="3613785"/>
            <wp:effectExtent l="0" t="0" r="10160" b="18415"/>
            <wp:wrapTopAndBottom/>
            <wp:docPr id="1202875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5854"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58640" cy="3613785"/>
                    </a:xfrm>
                    <a:prstGeom prst="rect">
                      <a:avLst/>
                    </a:prstGeom>
                    <a:noFill/>
                    <a:ln>
                      <a:noFill/>
                    </a:ln>
                  </pic:spPr>
                </pic:pic>
              </a:graphicData>
            </a:graphic>
          </wp:anchor>
        </w:drawing>
      </w:r>
      <w:r>
        <w:t>图</w:t>
      </w:r>
      <w:r>
        <w:t xml:space="preserve"> </w:t>
      </w:r>
      <w:fldSimple w:instr=" STYLEREF 1 \s ">
        <w:r>
          <w:t>6</w:t>
        </w:r>
      </w:fldSimple>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256" w:name="_Toc1869412847"/>
      <w:r>
        <w:rPr>
          <w:rFonts w:hint="eastAsia"/>
        </w:rPr>
        <w:t>结构方程理论模型图</w:t>
      </w:r>
      <w:bookmarkEnd w:id="256"/>
    </w:p>
    <w:p w14:paraId="18D61739" w14:textId="77777777" w:rsidR="00B72A3B" w:rsidRDefault="007E11EF">
      <w:pPr>
        <w:pStyle w:val="3"/>
        <w:numPr>
          <w:ilvl w:val="2"/>
          <w:numId w:val="0"/>
        </w:numPr>
        <w:spacing w:line="240" w:lineRule="auto"/>
      </w:pPr>
      <w:bookmarkStart w:id="257" w:name="_Toc274958420"/>
      <w:bookmarkStart w:id="258" w:name="_Toc311009307"/>
      <w:r>
        <w:rPr>
          <w:rFonts w:hint="eastAsia"/>
        </w:rPr>
        <w:t xml:space="preserve">6.2.3 </w:t>
      </w:r>
      <w:r>
        <w:rPr>
          <w:rFonts w:hint="eastAsia"/>
        </w:rPr>
        <w:t>结构方程模型拟合度评价</w:t>
      </w:r>
      <w:bookmarkEnd w:id="257"/>
      <w:bookmarkEnd w:id="258"/>
    </w:p>
    <w:p w14:paraId="684593A3"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在分析结果之前，需要对模型进行适配度检验，以确保结果的可接受性和理论意义。本研究采用拟合优度指数（</w:t>
      </w:r>
      <w:r>
        <w:rPr>
          <w:rFonts w:ascii="Times New Roman Regular" w:eastAsia="宋体" w:hAnsi="Times New Roman Regular" w:cs="Times New Roman Regular" w:hint="eastAsia"/>
        </w:rPr>
        <w:t>GFI</w:t>
      </w:r>
      <w:r>
        <w:rPr>
          <w:rFonts w:ascii="Times New Roman Regular" w:eastAsia="宋体" w:hAnsi="Times New Roman Regular" w:cs="Times New Roman Regular" w:hint="eastAsia"/>
        </w:rPr>
        <w:t>）、修正拟合优度指数（</w:t>
      </w:r>
      <w:r>
        <w:rPr>
          <w:rFonts w:ascii="Times New Roman Regular" w:eastAsia="宋体" w:hAnsi="Times New Roman Regular" w:cs="Times New Roman Regular" w:hint="eastAsia"/>
        </w:rPr>
        <w:t>AGFI</w:t>
      </w:r>
      <w:r>
        <w:rPr>
          <w:rFonts w:ascii="Times New Roman Regular" w:eastAsia="宋体" w:hAnsi="Times New Roman Regular" w:cs="Times New Roman Regular" w:hint="eastAsia"/>
        </w:rPr>
        <w:t>）、比较拟合指数（</w:t>
      </w:r>
      <w:r>
        <w:rPr>
          <w:rFonts w:ascii="Times New Roman Regular" w:eastAsia="宋体" w:hAnsi="Times New Roman Regular" w:cs="Times New Roman Regular" w:hint="eastAsia"/>
        </w:rPr>
        <w:t>CFI</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Tucker-Lewis</w:t>
      </w:r>
      <w:r>
        <w:rPr>
          <w:rFonts w:ascii="Times New Roman Regular" w:eastAsia="宋体" w:hAnsi="Times New Roman Regular" w:cs="Times New Roman Regular" w:hint="eastAsia"/>
        </w:rPr>
        <w:t>指数（</w:t>
      </w:r>
      <w:r>
        <w:rPr>
          <w:rFonts w:ascii="Times New Roman Regular" w:eastAsia="宋体" w:hAnsi="Times New Roman Regular" w:cs="Times New Roman Regular" w:hint="eastAsia"/>
        </w:rPr>
        <w:t>TLI</w:t>
      </w:r>
      <w:r>
        <w:rPr>
          <w:rFonts w:ascii="Times New Roman Regular" w:eastAsia="宋体" w:hAnsi="Times New Roman Regular" w:cs="Times New Roman Regular" w:hint="eastAsia"/>
        </w:rPr>
        <w:t>）和残差均方根（</w:t>
      </w:r>
      <w:r>
        <w:rPr>
          <w:rFonts w:ascii="Times New Roman Regular" w:eastAsia="宋体" w:hAnsi="Times New Roman Regular" w:cs="Times New Roman Regular" w:hint="eastAsia"/>
        </w:rPr>
        <w:t>RMR</w:t>
      </w:r>
      <w:r>
        <w:rPr>
          <w:rFonts w:ascii="Times New Roman Regular" w:eastAsia="宋体" w:hAnsi="Times New Roman Regular" w:cs="Times New Roman Regular" w:hint="eastAsia"/>
        </w:rPr>
        <w:t>）等指标来整体评价模型的适配度。结果及指标评价标准如下表所示：</w:t>
      </w:r>
    </w:p>
    <w:p w14:paraId="503DBB51"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11</w:t>
      </w:r>
      <w:r>
        <w:fldChar w:fldCharType="end"/>
      </w:r>
      <w:bookmarkStart w:id="259" w:name="_Toc2120381884"/>
      <w:r>
        <w:rPr>
          <w:rFonts w:hint="eastAsia"/>
        </w:rPr>
        <w:t>结构方程拟合表</w:t>
      </w:r>
      <w:bookmarkEnd w:id="259"/>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385"/>
        <w:gridCol w:w="1903"/>
      </w:tblGrid>
      <w:tr w:rsidR="00B72A3B" w14:paraId="21B1B22F" w14:textId="77777777">
        <w:trPr>
          <w:jc w:val="center"/>
        </w:trPr>
        <w:tc>
          <w:tcPr>
            <w:tcW w:w="0" w:type="auto"/>
            <w:tcBorders>
              <w:top w:val="single" w:sz="12" w:space="0" w:color="auto"/>
              <w:bottom w:val="single" w:sz="8" w:space="0" w:color="auto"/>
            </w:tcBorders>
          </w:tcPr>
          <w:p w14:paraId="6B47E9DD" w14:textId="77777777" w:rsidR="00B72A3B" w:rsidRDefault="007E11EF">
            <w:pPr>
              <w:spacing w:before="156" w:after="156"/>
              <w:ind w:firstLine="482"/>
              <w:jc w:val="center"/>
              <w:rPr>
                <w:rFonts w:ascii="宋体" w:eastAsia="宋体" w:hAnsi="宋体"/>
                <w:b/>
                <w:bCs/>
                <w:szCs w:val="28"/>
              </w:rPr>
            </w:pPr>
            <w:r>
              <w:rPr>
                <w:rFonts w:ascii="宋体" w:eastAsia="宋体" w:hAnsi="宋体" w:hint="eastAsia"/>
                <w:b/>
                <w:bCs/>
                <w:szCs w:val="28"/>
              </w:rPr>
              <w:t>指标</w:t>
            </w:r>
          </w:p>
        </w:tc>
        <w:tc>
          <w:tcPr>
            <w:tcW w:w="0" w:type="auto"/>
            <w:tcBorders>
              <w:top w:val="single" w:sz="12" w:space="0" w:color="auto"/>
              <w:bottom w:val="single" w:sz="8" w:space="0" w:color="auto"/>
            </w:tcBorders>
          </w:tcPr>
          <w:p w14:paraId="40E3C284" w14:textId="77777777" w:rsidR="00B72A3B" w:rsidRDefault="007E11EF">
            <w:pPr>
              <w:spacing w:before="156" w:after="156"/>
              <w:ind w:firstLine="482"/>
              <w:jc w:val="center"/>
              <w:rPr>
                <w:rFonts w:ascii="宋体" w:eastAsia="宋体" w:hAnsi="宋体"/>
                <w:b/>
                <w:bCs/>
                <w:szCs w:val="28"/>
              </w:rPr>
            </w:pPr>
            <w:r>
              <w:rPr>
                <w:rFonts w:ascii="宋体" w:eastAsia="宋体" w:hAnsi="宋体" w:hint="eastAsia"/>
                <w:b/>
                <w:bCs/>
                <w:szCs w:val="28"/>
              </w:rPr>
              <w:t>指标可接受范围</w:t>
            </w:r>
          </w:p>
        </w:tc>
        <w:tc>
          <w:tcPr>
            <w:tcW w:w="0" w:type="auto"/>
            <w:tcBorders>
              <w:top w:val="single" w:sz="12" w:space="0" w:color="auto"/>
              <w:bottom w:val="single" w:sz="8" w:space="0" w:color="auto"/>
            </w:tcBorders>
          </w:tcPr>
          <w:p w14:paraId="7CAA05E9" w14:textId="77777777" w:rsidR="00B72A3B" w:rsidRDefault="007E11EF">
            <w:pPr>
              <w:spacing w:before="156" w:after="156"/>
              <w:ind w:firstLine="482"/>
              <w:jc w:val="center"/>
              <w:rPr>
                <w:rFonts w:ascii="宋体" w:eastAsia="宋体" w:hAnsi="宋体"/>
                <w:b/>
                <w:bCs/>
                <w:szCs w:val="28"/>
              </w:rPr>
            </w:pPr>
            <w:r>
              <w:rPr>
                <w:rFonts w:ascii="宋体" w:eastAsia="宋体" w:hAnsi="宋体" w:hint="eastAsia"/>
                <w:b/>
                <w:bCs/>
                <w:szCs w:val="28"/>
              </w:rPr>
              <w:t>本模型结果</w:t>
            </w:r>
          </w:p>
        </w:tc>
      </w:tr>
      <w:tr w:rsidR="00B72A3B" w14:paraId="142F13AB" w14:textId="77777777">
        <w:trPr>
          <w:jc w:val="center"/>
        </w:trPr>
        <w:tc>
          <w:tcPr>
            <w:tcW w:w="0" w:type="auto"/>
            <w:tcBorders>
              <w:top w:val="single" w:sz="8" w:space="0" w:color="auto"/>
            </w:tcBorders>
          </w:tcPr>
          <w:p w14:paraId="390D7656"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lastRenderedPageBreak/>
              <w:t>拟合优度指数（GFI）</w:t>
            </w:r>
          </w:p>
        </w:tc>
        <w:tc>
          <w:tcPr>
            <w:tcW w:w="0" w:type="auto"/>
            <w:tcBorders>
              <w:top w:val="single" w:sz="8" w:space="0" w:color="auto"/>
            </w:tcBorders>
          </w:tcPr>
          <w:p w14:paraId="5481A319"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&gt;0.7</w:t>
            </w:r>
          </w:p>
        </w:tc>
        <w:tc>
          <w:tcPr>
            <w:tcW w:w="0" w:type="auto"/>
            <w:tcBorders>
              <w:top w:val="single" w:sz="8" w:space="0" w:color="auto"/>
            </w:tcBorders>
          </w:tcPr>
          <w:p w14:paraId="0C5AD877"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0.89</w:t>
            </w:r>
          </w:p>
        </w:tc>
      </w:tr>
      <w:tr w:rsidR="00B72A3B" w14:paraId="7A174DA3" w14:textId="77777777">
        <w:trPr>
          <w:jc w:val="center"/>
        </w:trPr>
        <w:tc>
          <w:tcPr>
            <w:tcW w:w="0" w:type="auto"/>
          </w:tcPr>
          <w:p w14:paraId="6D1230B4"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修正拟合优度指数（AGFI）</w:t>
            </w:r>
          </w:p>
        </w:tc>
        <w:tc>
          <w:tcPr>
            <w:tcW w:w="0" w:type="auto"/>
          </w:tcPr>
          <w:p w14:paraId="6DE3625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&gt;0.7</w:t>
            </w:r>
          </w:p>
        </w:tc>
        <w:tc>
          <w:tcPr>
            <w:tcW w:w="0" w:type="auto"/>
          </w:tcPr>
          <w:p w14:paraId="473FEA96"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0.81</w:t>
            </w:r>
          </w:p>
        </w:tc>
      </w:tr>
      <w:tr w:rsidR="00B72A3B" w14:paraId="79EC19F0" w14:textId="77777777">
        <w:trPr>
          <w:jc w:val="center"/>
        </w:trPr>
        <w:tc>
          <w:tcPr>
            <w:tcW w:w="0" w:type="auto"/>
          </w:tcPr>
          <w:p w14:paraId="6B0A5B8D"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比较拟合指数（CFI）</w:t>
            </w:r>
          </w:p>
        </w:tc>
        <w:tc>
          <w:tcPr>
            <w:tcW w:w="0" w:type="auto"/>
          </w:tcPr>
          <w:p w14:paraId="07671B7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&gt;0.7</w:t>
            </w:r>
          </w:p>
        </w:tc>
        <w:tc>
          <w:tcPr>
            <w:tcW w:w="0" w:type="auto"/>
          </w:tcPr>
          <w:p w14:paraId="1994BB8F"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0.81</w:t>
            </w:r>
          </w:p>
        </w:tc>
      </w:tr>
      <w:tr w:rsidR="00B72A3B" w14:paraId="58DDB462" w14:textId="77777777">
        <w:trPr>
          <w:jc w:val="center"/>
        </w:trPr>
        <w:tc>
          <w:tcPr>
            <w:tcW w:w="0" w:type="auto"/>
          </w:tcPr>
          <w:p w14:paraId="71AC06D8"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Tucker-Lewis指数（TLI）</w:t>
            </w:r>
          </w:p>
        </w:tc>
        <w:tc>
          <w:tcPr>
            <w:tcW w:w="0" w:type="auto"/>
          </w:tcPr>
          <w:p w14:paraId="6F8F73A4"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&gt;0.7</w:t>
            </w:r>
          </w:p>
        </w:tc>
        <w:tc>
          <w:tcPr>
            <w:tcW w:w="0" w:type="auto"/>
          </w:tcPr>
          <w:p w14:paraId="6D545F6C"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0.76</w:t>
            </w:r>
          </w:p>
        </w:tc>
      </w:tr>
      <w:tr w:rsidR="00B72A3B" w14:paraId="15C03BEF" w14:textId="77777777">
        <w:trPr>
          <w:jc w:val="center"/>
        </w:trPr>
        <w:tc>
          <w:tcPr>
            <w:tcW w:w="0" w:type="auto"/>
            <w:tcBorders>
              <w:bottom w:val="single" w:sz="12" w:space="0" w:color="auto"/>
            </w:tcBorders>
          </w:tcPr>
          <w:p w14:paraId="4C5E0112"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残差均方根（RMR）</w:t>
            </w:r>
          </w:p>
        </w:tc>
        <w:tc>
          <w:tcPr>
            <w:tcW w:w="0" w:type="auto"/>
            <w:tcBorders>
              <w:bottom w:val="single" w:sz="12" w:space="0" w:color="auto"/>
            </w:tcBorders>
          </w:tcPr>
          <w:p w14:paraId="4D5BF7D7"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&lt;0.05</w:t>
            </w:r>
          </w:p>
        </w:tc>
        <w:tc>
          <w:tcPr>
            <w:tcW w:w="0" w:type="auto"/>
            <w:tcBorders>
              <w:bottom w:val="single" w:sz="12" w:space="0" w:color="auto"/>
            </w:tcBorders>
          </w:tcPr>
          <w:p w14:paraId="5C3FC6F3" w14:textId="77777777" w:rsidR="00B72A3B" w:rsidRDefault="007E11EF">
            <w:pPr>
              <w:spacing w:before="156" w:after="156"/>
              <w:ind w:firstLine="480"/>
              <w:jc w:val="center"/>
              <w:rPr>
                <w:rFonts w:ascii="宋体" w:eastAsia="宋体" w:hAnsi="宋体"/>
                <w:szCs w:val="28"/>
              </w:rPr>
            </w:pPr>
            <w:r>
              <w:rPr>
                <w:rFonts w:ascii="宋体" w:eastAsia="宋体" w:hAnsi="宋体" w:hint="eastAsia"/>
                <w:szCs w:val="28"/>
              </w:rPr>
              <w:t>0.026</w:t>
            </w:r>
          </w:p>
        </w:tc>
      </w:tr>
    </w:tbl>
    <w:p w14:paraId="0AC809A2" w14:textId="77777777" w:rsidR="00B72A3B" w:rsidRDefault="007E11EF">
      <w:pPr>
        <w:pStyle w:val="3"/>
        <w:numPr>
          <w:ilvl w:val="2"/>
          <w:numId w:val="0"/>
        </w:numPr>
        <w:spacing w:line="240" w:lineRule="auto"/>
      </w:pPr>
      <w:bookmarkStart w:id="260" w:name="_Toc158225951"/>
      <w:bookmarkStart w:id="261" w:name="_Toc1988840243"/>
      <w:r>
        <w:rPr>
          <w:rFonts w:hint="eastAsia"/>
        </w:rPr>
        <w:t xml:space="preserve">6.2.4 </w:t>
      </w:r>
      <w:r>
        <w:rPr>
          <w:rFonts w:hint="eastAsia"/>
        </w:rPr>
        <w:t>结构方程路径系数显著性分析</w:t>
      </w:r>
      <w:bookmarkEnd w:id="260"/>
      <w:bookmarkEnd w:id="261"/>
    </w:p>
    <w:p w14:paraId="37263C1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在进行路径分析前，需要对非标准化路径系数进行显著性检验，以确保结果具有统计学意义。首先，对结构路径系数进行检验，使用</w:t>
      </w:r>
      <w:r>
        <w:rPr>
          <w:rFonts w:ascii="Times New Roman Regular" w:eastAsia="宋体" w:hAnsi="Times New Roman Regular" w:cs="Times New Roman Regular" w:hint="eastAsia"/>
        </w:rPr>
        <w:t>AMOS</w:t>
      </w:r>
      <w:r>
        <w:rPr>
          <w:rFonts w:ascii="Times New Roman Regular" w:eastAsia="宋体" w:hAnsi="Times New Roman Regular" w:cs="Times New Roman Regular" w:hint="eastAsia"/>
        </w:rPr>
        <w:t>软件计算各结构路径系数及其假设检验情况，得到结果如表格所示</w:t>
      </w:r>
      <w:r>
        <w:rPr>
          <w:rFonts w:ascii="Times New Roman Regular" w:eastAsia="宋体" w:hAnsi="Times New Roman Regular" w:cs="Times New Roman Regular" w:hint="eastAsia"/>
        </w:rPr>
        <w:t>:</w:t>
      </w:r>
    </w:p>
    <w:p w14:paraId="50DCB0BF"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12</w:t>
      </w:r>
      <w:r>
        <w:fldChar w:fldCharType="end"/>
      </w:r>
      <w:bookmarkStart w:id="262" w:name="_Toc86328195"/>
      <w:r>
        <w:rPr>
          <w:rFonts w:hint="eastAsia"/>
        </w:rPr>
        <w:t>结构路径系数图</w:t>
      </w:r>
      <w:bookmarkEnd w:id="262"/>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6"/>
        <w:gridCol w:w="1666"/>
        <w:gridCol w:w="1182"/>
        <w:gridCol w:w="1296"/>
        <w:gridCol w:w="1296"/>
      </w:tblGrid>
      <w:tr w:rsidR="00B72A3B" w14:paraId="2FFC3F9B" w14:textId="77777777">
        <w:tc>
          <w:tcPr>
            <w:tcW w:w="2133" w:type="pct"/>
            <w:tcBorders>
              <w:top w:val="single" w:sz="12" w:space="0" w:color="auto"/>
              <w:bottom w:val="single" w:sz="8" w:space="0" w:color="auto"/>
            </w:tcBorders>
          </w:tcPr>
          <w:p w14:paraId="3D758087" w14:textId="77777777" w:rsidR="00B72A3B" w:rsidRDefault="00B72A3B">
            <w:pPr>
              <w:spacing w:before="156" w:after="156"/>
              <w:ind w:firstLine="482"/>
              <w:rPr>
                <w:rFonts w:ascii="宋体" w:eastAsia="宋体" w:hAnsi="宋体"/>
                <w:b/>
                <w:szCs w:val="20"/>
              </w:rPr>
            </w:pPr>
          </w:p>
        </w:tc>
        <w:tc>
          <w:tcPr>
            <w:tcW w:w="1023" w:type="pct"/>
            <w:tcBorders>
              <w:top w:val="single" w:sz="12" w:space="0" w:color="auto"/>
              <w:bottom w:val="single" w:sz="8" w:space="0" w:color="auto"/>
            </w:tcBorders>
          </w:tcPr>
          <w:p w14:paraId="5FD09F85" w14:textId="77777777" w:rsidR="00B72A3B" w:rsidRDefault="007E11EF">
            <w:pPr>
              <w:spacing w:before="156" w:after="156"/>
              <w:ind w:firstLine="482"/>
              <w:rPr>
                <w:rFonts w:ascii="宋体" w:eastAsia="宋体" w:hAnsi="宋体"/>
                <w:b/>
                <w:szCs w:val="20"/>
              </w:rPr>
            </w:pPr>
            <w:r>
              <w:rPr>
                <w:rFonts w:ascii="宋体" w:eastAsia="宋体" w:hAnsi="宋体" w:hint="eastAsia"/>
                <w:b/>
                <w:szCs w:val="20"/>
              </w:rPr>
              <w:t>Estimate</w:t>
            </w:r>
          </w:p>
        </w:tc>
        <w:tc>
          <w:tcPr>
            <w:tcW w:w="683" w:type="pct"/>
            <w:tcBorders>
              <w:top w:val="single" w:sz="12" w:space="0" w:color="auto"/>
              <w:bottom w:val="single" w:sz="8" w:space="0" w:color="auto"/>
            </w:tcBorders>
          </w:tcPr>
          <w:p w14:paraId="6184A168" w14:textId="77777777" w:rsidR="00B72A3B" w:rsidRDefault="007E11EF">
            <w:pPr>
              <w:spacing w:before="156" w:after="156"/>
              <w:ind w:firstLine="482"/>
              <w:rPr>
                <w:rFonts w:ascii="宋体" w:eastAsia="宋体" w:hAnsi="宋体"/>
                <w:b/>
                <w:szCs w:val="20"/>
              </w:rPr>
            </w:pPr>
            <w:r>
              <w:rPr>
                <w:rFonts w:ascii="宋体" w:eastAsia="宋体" w:hAnsi="宋体" w:hint="eastAsia"/>
                <w:b/>
                <w:szCs w:val="20"/>
              </w:rPr>
              <w:t>S.E.</w:t>
            </w:r>
          </w:p>
        </w:tc>
        <w:tc>
          <w:tcPr>
            <w:tcW w:w="669" w:type="pct"/>
            <w:tcBorders>
              <w:top w:val="single" w:sz="12" w:space="0" w:color="auto"/>
              <w:bottom w:val="single" w:sz="8" w:space="0" w:color="auto"/>
            </w:tcBorders>
          </w:tcPr>
          <w:p w14:paraId="383108CB" w14:textId="77777777" w:rsidR="00B72A3B" w:rsidRDefault="007E11EF">
            <w:pPr>
              <w:spacing w:before="156" w:after="156"/>
              <w:ind w:firstLine="482"/>
              <w:rPr>
                <w:rFonts w:ascii="宋体" w:eastAsia="宋体" w:hAnsi="宋体"/>
                <w:b/>
                <w:szCs w:val="20"/>
              </w:rPr>
            </w:pPr>
            <w:r>
              <w:rPr>
                <w:rFonts w:ascii="宋体" w:eastAsia="宋体" w:hAnsi="宋体" w:hint="eastAsia"/>
                <w:b/>
                <w:szCs w:val="20"/>
              </w:rPr>
              <w:t>C.R.</w:t>
            </w:r>
          </w:p>
        </w:tc>
        <w:tc>
          <w:tcPr>
            <w:tcW w:w="491" w:type="pct"/>
            <w:tcBorders>
              <w:top w:val="single" w:sz="12" w:space="0" w:color="auto"/>
              <w:bottom w:val="single" w:sz="8" w:space="0" w:color="auto"/>
            </w:tcBorders>
          </w:tcPr>
          <w:p w14:paraId="4C2B30CE" w14:textId="77777777" w:rsidR="00B72A3B" w:rsidRDefault="007E11EF">
            <w:pPr>
              <w:spacing w:before="156" w:after="156"/>
              <w:ind w:firstLine="482"/>
              <w:rPr>
                <w:rFonts w:ascii="宋体" w:eastAsia="宋体" w:hAnsi="宋体"/>
                <w:b/>
                <w:szCs w:val="20"/>
              </w:rPr>
            </w:pPr>
            <w:r>
              <w:rPr>
                <w:rFonts w:ascii="宋体" w:eastAsia="宋体" w:hAnsi="宋体" w:hint="eastAsia"/>
                <w:b/>
                <w:szCs w:val="20"/>
              </w:rPr>
              <w:t>P值</w:t>
            </w:r>
          </w:p>
        </w:tc>
      </w:tr>
      <w:tr w:rsidR="00B72A3B" w14:paraId="5C7A909B" w14:textId="77777777">
        <w:tc>
          <w:tcPr>
            <w:tcW w:w="2133" w:type="pct"/>
            <w:tcBorders>
              <w:top w:val="single" w:sz="8" w:space="0" w:color="auto"/>
            </w:tcBorders>
          </w:tcPr>
          <w:p w14:paraId="7B20DEF1" w14:textId="77777777" w:rsidR="00B72A3B" w:rsidRDefault="007E11EF">
            <w:pPr>
              <w:spacing w:before="156" w:after="156"/>
              <w:ind w:firstLineChars="0" w:firstLine="0"/>
              <w:rPr>
                <w:rFonts w:ascii="宋体" w:eastAsia="宋体" w:hAnsi="宋体"/>
                <w:bCs/>
                <w:szCs w:val="20"/>
              </w:rPr>
            </w:pPr>
            <w:r>
              <w:rPr>
                <w:rFonts w:ascii="宋体" w:eastAsia="宋体" w:hAnsi="宋体" w:hint="eastAsia"/>
                <w:bCs/>
                <w:szCs w:val="20"/>
              </w:rPr>
              <w:t>公众满意度B&lt;-宏观环境 A</w:t>
            </w:r>
          </w:p>
        </w:tc>
        <w:tc>
          <w:tcPr>
            <w:tcW w:w="1023" w:type="pct"/>
            <w:tcBorders>
              <w:top w:val="single" w:sz="8" w:space="0" w:color="auto"/>
            </w:tcBorders>
          </w:tcPr>
          <w:p w14:paraId="3715C840"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0.262</w:t>
            </w:r>
          </w:p>
        </w:tc>
        <w:tc>
          <w:tcPr>
            <w:tcW w:w="683" w:type="pct"/>
            <w:tcBorders>
              <w:top w:val="single" w:sz="8" w:space="0" w:color="auto"/>
            </w:tcBorders>
          </w:tcPr>
          <w:p w14:paraId="59B00D19"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0.30</w:t>
            </w:r>
          </w:p>
        </w:tc>
        <w:tc>
          <w:tcPr>
            <w:tcW w:w="669" w:type="pct"/>
            <w:tcBorders>
              <w:top w:val="single" w:sz="8" w:space="0" w:color="auto"/>
            </w:tcBorders>
          </w:tcPr>
          <w:p w14:paraId="51F36DB8"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2.726</w:t>
            </w:r>
          </w:p>
        </w:tc>
        <w:tc>
          <w:tcPr>
            <w:tcW w:w="491" w:type="pct"/>
            <w:tcBorders>
              <w:top w:val="single" w:sz="8" w:space="0" w:color="auto"/>
            </w:tcBorders>
          </w:tcPr>
          <w:p w14:paraId="02C50C6E"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0.000</w:t>
            </w:r>
          </w:p>
        </w:tc>
      </w:tr>
      <w:tr w:rsidR="00B72A3B" w14:paraId="15C296FF" w14:textId="77777777">
        <w:tc>
          <w:tcPr>
            <w:tcW w:w="2133" w:type="pct"/>
            <w:tcBorders>
              <w:bottom w:val="single" w:sz="12" w:space="0" w:color="auto"/>
            </w:tcBorders>
          </w:tcPr>
          <w:p w14:paraId="650A7070" w14:textId="77777777" w:rsidR="00B72A3B" w:rsidRDefault="007E11EF">
            <w:pPr>
              <w:spacing w:before="156" w:after="156"/>
              <w:ind w:firstLineChars="0" w:firstLine="0"/>
              <w:rPr>
                <w:rFonts w:ascii="宋体" w:eastAsia="宋体" w:hAnsi="宋体"/>
                <w:bCs/>
                <w:szCs w:val="20"/>
              </w:rPr>
            </w:pPr>
            <w:r>
              <w:rPr>
                <w:rFonts w:ascii="宋体" w:eastAsia="宋体" w:hAnsi="宋体" w:hint="eastAsia"/>
                <w:bCs/>
                <w:szCs w:val="20"/>
              </w:rPr>
              <w:t>公众满意度B&lt;-公众需求C</w:t>
            </w:r>
          </w:p>
        </w:tc>
        <w:tc>
          <w:tcPr>
            <w:tcW w:w="1023" w:type="pct"/>
            <w:tcBorders>
              <w:bottom w:val="single" w:sz="12" w:space="0" w:color="auto"/>
            </w:tcBorders>
          </w:tcPr>
          <w:p w14:paraId="5C885945"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0.184</w:t>
            </w:r>
          </w:p>
        </w:tc>
        <w:tc>
          <w:tcPr>
            <w:tcW w:w="683" w:type="pct"/>
            <w:tcBorders>
              <w:bottom w:val="single" w:sz="12" w:space="0" w:color="auto"/>
            </w:tcBorders>
          </w:tcPr>
          <w:p w14:paraId="75D58B13"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0.27</w:t>
            </w:r>
          </w:p>
        </w:tc>
        <w:tc>
          <w:tcPr>
            <w:tcW w:w="669" w:type="pct"/>
            <w:tcBorders>
              <w:bottom w:val="single" w:sz="12" w:space="0" w:color="auto"/>
            </w:tcBorders>
          </w:tcPr>
          <w:p w14:paraId="1C453E08"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1.942</w:t>
            </w:r>
          </w:p>
        </w:tc>
        <w:tc>
          <w:tcPr>
            <w:tcW w:w="491" w:type="pct"/>
            <w:tcBorders>
              <w:bottom w:val="single" w:sz="12" w:space="0" w:color="auto"/>
            </w:tcBorders>
          </w:tcPr>
          <w:p w14:paraId="27698290"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0.000</w:t>
            </w:r>
          </w:p>
        </w:tc>
      </w:tr>
    </w:tbl>
    <w:p w14:paraId="65276F7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由上表可以得出，宏观环境、公共满意度、意愿之间的路径</w:t>
      </w:r>
      <w:r>
        <w:rPr>
          <w:rFonts w:ascii="Times New Roman Regular" w:eastAsia="宋体" w:hAnsi="Times New Roman Regular" w:cs="Times New Roman Regular" w:hint="eastAsia"/>
        </w:rPr>
        <w:t>p</w:t>
      </w:r>
      <w:r>
        <w:rPr>
          <w:rFonts w:ascii="Times New Roman Regular" w:eastAsia="宋体" w:hAnsi="Times New Roman Regular" w:cs="Times New Roman Regular" w:hint="eastAsia"/>
        </w:rPr>
        <w:t>值均小于</w:t>
      </w:r>
      <w:r>
        <w:rPr>
          <w:rFonts w:ascii="Times New Roman Regular" w:eastAsia="宋体" w:hAnsi="Times New Roman Regular" w:cs="Times New Roman Regular" w:hint="eastAsia"/>
        </w:rPr>
        <w:t>0.001</w:t>
      </w:r>
      <w:r>
        <w:rPr>
          <w:rFonts w:ascii="Times New Roman Regular" w:eastAsia="宋体" w:hAnsi="Times New Roman Regular" w:cs="Times New Roman Regular" w:hint="eastAsia"/>
        </w:rPr>
        <w:t>，即结构路径系数是显著的，验证假设</w:t>
      </w:r>
      <w:r>
        <w:rPr>
          <w:rFonts w:ascii="Times New Roman Regular" w:eastAsia="宋体" w:hAnsi="Times New Roman Regular" w:cs="Times New Roman Regular" w:hint="eastAsia"/>
        </w:rPr>
        <w:t>h1</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h2</w:t>
      </w:r>
      <w:r>
        <w:rPr>
          <w:rFonts w:ascii="Times New Roman Regular" w:eastAsia="宋体" w:hAnsi="Times New Roman Regular" w:cs="Times New Roman Regular" w:hint="eastAsia"/>
        </w:rPr>
        <w:t>是正确的。宏观环境</w:t>
      </w:r>
      <w:r>
        <w:rPr>
          <w:rFonts w:ascii="Times New Roman Regular" w:eastAsia="宋体" w:hAnsi="Times New Roman Regular" w:cs="Times New Roman Regular" w:hint="eastAsia"/>
        </w:rPr>
        <w:t>A</w:t>
      </w:r>
      <w:r>
        <w:rPr>
          <w:rFonts w:ascii="Times New Roman Regular" w:eastAsia="宋体" w:hAnsi="Times New Roman Regular" w:cs="Times New Roman Regular" w:hint="eastAsia"/>
        </w:rPr>
        <w:t>和公众需求</w:t>
      </w:r>
      <w:r>
        <w:rPr>
          <w:rFonts w:ascii="Times New Roman Regular" w:eastAsia="宋体" w:hAnsi="Times New Roman Regular" w:cs="Times New Roman Regular" w:hint="eastAsia"/>
        </w:rPr>
        <w:t>C</w:t>
      </w:r>
      <w:r>
        <w:rPr>
          <w:rFonts w:ascii="Times New Roman Regular" w:eastAsia="宋体" w:hAnsi="Times New Roman Regular" w:cs="Times New Roman Regular" w:hint="eastAsia"/>
        </w:rPr>
        <w:t>对公众满意度</w:t>
      </w:r>
      <w:r>
        <w:rPr>
          <w:rFonts w:ascii="Times New Roman Regular" w:eastAsia="宋体" w:hAnsi="Times New Roman Regular" w:cs="Times New Roman Regular" w:hint="eastAsia"/>
        </w:rPr>
        <w:t>B</w:t>
      </w:r>
      <w:r>
        <w:rPr>
          <w:rFonts w:ascii="Times New Roman Regular" w:eastAsia="宋体" w:hAnsi="Times New Roman Regular" w:cs="Times New Roman Regular" w:hint="eastAsia"/>
        </w:rPr>
        <w:t>有正向影响。</w:t>
      </w:r>
    </w:p>
    <w:p w14:paraId="34EBA58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在进一步进行测量模型的显著性检验时，通常认为因子载荷大于</w:t>
      </w:r>
      <w:r>
        <w:rPr>
          <w:rFonts w:ascii="Times New Roman Regular" w:eastAsia="宋体" w:hAnsi="Times New Roman Regular" w:cs="Times New Roman Regular" w:hint="eastAsia"/>
        </w:rPr>
        <w:t>0.5</w:t>
      </w:r>
      <w:r>
        <w:rPr>
          <w:rFonts w:ascii="Times New Roman Regular" w:eastAsia="宋体" w:hAnsi="Times New Roman Regular" w:cs="Times New Roman Regular" w:hint="eastAsia"/>
        </w:rPr>
        <w:t>时，测量变量对潜变量的影响效果是可接受的。测量模型显著性检验结果见下表：</w:t>
      </w:r>
    </w:p>
    <w:p w14:paraId="4F3A3DEE" w14:textId="77777777" w:rsidR="00B72A3B" w:rsidRDefault="007E11EF">
      <w:pPr>
        <w:pStyle w:val="a3"/>
        <w:spacing w:before="156" w:after="156"/>
        <w:ind w:firstLine="400"/>
      </w:pPr>
      <w:r>
        <w:t>表</w:t>
      </w:r>
      <w:r>
        <w:t xml:space="preserve"> </w:t>
      </w:r>
      <w:fldSimple w:instr=" STYLEREF 1 \s ">
        <w:r>
          <w:t>6</w:t>
        </w:r>
      </w:fldSimple>
      <w:r>
        <w:rPr>
          <w:rFonts w:hint="eastAsia"/>
        </w:rPr>
        <w:t>-</w:t>
      </w:r>
      <w:r>
        <w:fldChar w:fldCharType="begin"/>
      </w:r>
      <w:r>
        <w:instrText xml:space="preserve"> SEQ </w:instrText>
      </w:r>
      <w:r>
        <w:instrText>表</w:instrText>
      </w:r>
      <w:r>
        <w:instrText xml:space="preserve"> \* ARABIC \s 1 </w:instrText>
      </w:r>
      <w:r>
        <w:fldChar w:fldCharType="separate"/>
      </w:r>
      <w:r>
        <w:t>13</w:t>
      </w:r>
      <w:r>
        <w:fldChar w:fldCharType="end"/>
      </w:r>
      <w:bookmarkStart w:id="263" w:name="_Toc1771012462"/>
      <w:r>
        <w:t>测量模型显著性检验结果</w:t>
      </w:r>
      <w:r>
        <w:rPr>
          <w:rFonts w:hint="eastAsia"/>
        </w:rPr>
        <w:t>表</w:t>
      </w:r>
      <w:bookmarkEnd w:id="263"/>
    </w:p>
    <w:tbl>
      <w:tblPr>
        <w:tblStyle w:val="ab"/>
        <w:tblW w:w="8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680"/>
      </w:tblGrid>
      <w:tr w:rsidR="00B72A3B" w14:paraId="4B2840AF" w14:textId="77777777">
        <w:tc>
          <w:tcPr>
            <w:tcW w:w="6946" w:type="dxa"/>
            <w:tcBorders>
              <w:top w:val="single" w:sz="12" w:space="0" w:color="auto"/>
              <w:bottom w:val="single" w:sz="8" w:space="0" w:color="auto"/>
            </w:tcBorders>
          </w:tcPr>
          <w:p w14:paraId="0866A00B"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lastRenderedPageBreak/>
              <w:t>路径</w:t>
            </w:r>
          </w:p>
        </w:tc>
        <w:tc>
          <w:tcPr>
            <w:tcW w:w="1680" w:type="dxa"/>
            <w:tcBorders>
              <w:top w:val="single" w:sz="12" w:space="0" w:color="auto"/>
              <w:bottom w:val="single" w:sz="8" w:space="0" w:color="auto"/>
            </w:tcBorders>
          </w:tcPr>
          <w:p w14:paraId="64166B89" w14:textId="77777777" w:rsidR="00B72A3B" w:rsidRDefault="007E11EF">
            <w:pPr>
              <w:spacing w:before="156" w:after="156"/>
              <w:ind w:firstLine="480"/>
              <w:rPr>
                <w:rFonts w:ascii="宋体" w:eastAsia="宋体" w:hAnsi="宋体"/>
                <w:bCs/>
                <w:szCs w:val="20"/>
              </w:rPr>
            </w:pPr>
            <w:r>
              <w:rPr>
                <w:rFonts w:ascii="宋体" w:eastAsia="宋体" w:hAnsi="宋体" w:hint="eastAsia"/>
                <w:bCs/>
                <w:szCs w:val="20"/>
              </w:rPr>
              <w:t>因子载荷</w:t>
            </w:r>
          </w:p>
        </w:tc>
      </w:tr>
      <w:tr w:rsidR="00B72A3B" w14:paraId="5450AED9" w14:textId="77777777">
        <w:tc>
          <w:tcPr>
            <w:tcW w:w="6946" w:type="dxa"/>
            <w:tcBorders>
              <w:top w:val="single" w:sz="8" w:space="0" w:color="auto"/>
            </w:tcBorders>
          </w:tcPr>
          <w:p w14:paraId="62465236"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宏观环境A—&gt; A1</w:t>
            </w:r>
            <w:r>
              <w:rPr>
                <w:rFonts w:ascii="宋体" w:eastAsia="宋体" w:hAnsi="宋体"/>
                <w:szCs w:val="28"/>
              </w:rPr>
              <w:t>本地经济发</w:t>
            </w:r>
            <w:r>
              <w:rPr>
                <w:rFonts w:ascii="宋体" w:eastAsia="宋体" w:hAnsi="宋体" w:hint="eastAsia"/>
                <w:szCs w:val="28"/>
              </w:rPr>
              <w:t>展</w:t>
            </w:r>
          </w:p>
        </w:tc>
        <w:tc>
          <w:tcPr>
            <w:tcW w:w="1680" w:type="dxa"/>
            <w:tcBorders>
              <w:top w:val="single" w:sz="8" w:space="0" w:color="auto"/>
            </w:tcBorders>
          </w:tcPr>
          <w:p w14:paraId="3ECCDD40" w14:textId="77777777" w:rsidR="00B72A3B" w:rsidRDefault="007E11EF">
            <w:pPr>
              <w:spacing w:before="156" w:after="156"/>
              <w:ind w:firstLine="480"/>
              <w:rPr>
                <w:rFonts w:ascii="宋体" w:eastAsia="宋体" w:hAnsi="宋体"/>
                <w:bCs/>
              </w:rPr>
            </w:pPr>
            <w:r>
              <w:rPr>
                <w:rFonts w:ascii="宋体" w:eastAsia="宋体" w:hAnsi="宋体" w:cs="Segoe UI"/>
                <w:color w:val="24292F"/>
              </w:rPr>
              <w:t>0.661</w:t>
            </w:r>
          </w:p>
        </w:tc>
      </w:tr>
      <w:tr w:rsidR="00B72A3B" w14:paraId="1360D7A3" w14:textId="77777777">
        <w:tc>
          <w:tcPr>
            <w:tcW w:w="6946" w:type="dxa"/>
          </w:tcPr>
          <w:p w14:paraId="3650A96D"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宏观环境A—&gt; A2</w:t>
            </w:r>
            <w:r>
              <w:rPr>
                <w:rFonts w:ascii="宋体" w:eastAsia="宋体" w:hAnsi="宋体"/>
                <w:szCs w:val="28"/>
              </w:rPr>
              <w:t>收入提高满意度</w:t>
            </w:r>
          </w:p>
        </w:tc>
        <w:tc>
          <w:tcPr>
            <w:tcW w:w="1680" w:type="dxa"/>
          </w:tcPr>
          <w:p w14:paraId="4F809855" w14:textId="77777777" w:rsidR="00B72A3B" w:rsidRDefault="007E11EF">
            <w:pPr>
              <w:spacing w:before="156" w:after="156"/>
              <w:ind w:firstLine="480"/>
              <w:rPr>
                <w:rFonts w:ascii="宋体" w:eastAsia="宋体" w:hAnsi="宋体"/>
                <w:bCs/>
              </w:rPr>
            </w:pPr>
            <w:r>
              <w:rPr>
                <w:rFonts w:ascii="宋体" w:eastAsia="宋体" w:hAnsi="宋体" w:cs="Segoe UI"/>
                <w:color w:val="24292F"/>
              </w:rPr>
              <w:t>0.594</w:t>
            </w:r>
          </w:p>
        </w:tc>
      </w:tr>
      <w:tr w:rsidR="00B72A3B" w14:paraId="62B24D52" w14:textId="77777777">
        <w:tc>
          <w:tcPr>
            <w:tcW w:w="6946" w:type="dxa"/>
          </w:tcPr>
          <w:p w14:paraId="053D4B21"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宏观环境A—&gt; A3</w:t>
            </w:r>
            <w:r>
              <w:rPr>
                <w:rFonts w:ascii="宋体" w:eastAsia="宋体" w:hAnsi="宋体"/>
                <w:szCs w:val="28"/>
              </w:rPr>
              <w:t>就业机会增加满意度</w:t>
            </w:r>
          </w:p>
        </w:tc>
        <w:tc>
          <w:tcPr>
            <w:tcW w:w="1680" w:type="dxa"/>
          </w:tcPr>
          <w:p w14:paraId="1B77EC56" w14:textId="77777777" w:rsidR="00B72A3B" w:rsidRDefault="007E11EF">
            <w:pPr>
              <w:spacing w:before="156" w:after="156"/>
              <w:ind w:firstLine="480"/>
              <w:rPr>
                <w:rFonts w:ascii="宋体" w:eastAsia="宋体" w:hAnsi="宋体"/>
                <w:bCs/>
              </w:rPr>
            </w:pPr>
            <w:r>
              <w:rPr>
                <w:rFonts w:ascii="宋体" w:eastAsia="宋体" w:hAnsi="宋体" w:cs="Segoe UI"/>
                <w:color w:val="24292F"/>
              </w:rPr>
              <w:t>0.621</w:t>
            </w:r>
          </w:p>
        </w:tc>
      </w:tr>
      <w:tr w:rsidR="00B72A3B" w14:paraId="747A0AAB" w14:textId="77777777">
        <w:tc>
          <w:tcPr>
            <w:tcW w:w="6946" w:type="dxa"/>
          </w:tcPr>
          <w:p w14:paraId="6D4D37D3"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宏观环境A—&gt; A4</w:t>
            </w:r>
            <w:r>
              <w:rPr>
                <w:rFonts w:ascii="宋体" w:eastAsia="宋体" w:hAnsi="宋体"/>
                <w:szCs w:val="28"/>
              </w:rPr>
              <w:t>政府</w:t>
            </w:r>
            <w:r>
              <w:rPr>
                <w:rFonts w:ascii="宋体" w:eastAsia="宋体" w:hAnsi="宋体" w:hint="eastAsia"/>
                <w:szCs w:val="28"/>
              </w:rPr>
              <w:t>对基建</w:t>
            </w:r>
            <w:r>
              <w:rPr>
                <w:rFonts w:ascii="宋体" w:eastAsia="宋体" w:hAnsi="宋体"/>
                <w:szCs w:val="28"/>
              </w:rPr>
              <w:t>重视程度</w:t>
            </w:r>
          </w:p>
        </w:tc>
        <w:tc>
          <w:tcPr>
            <w:tcW w:w="1680" w:type="dxa"/>
          </w:tcPr>
          <w:p w14:paraId="46638F37" w14:textId="77777777" w:rsidR="00B72A3B" w:rsidRDefault="007E11EF">
            <w:pPr>
              <w:spacing w:before="156" w:after="156"/>
              <w:ind w:firstLine="480"/>
              <w:rPr>
                <w:rFonts w:ascii="宋体" w:eastAsia="宋体" w:hAnsi="宋体"/>
                <w:bCs/>
              </w:rPr>
            </w:pPr>
            <w:r>
              <w:rPr>
                <w:rFonts w:ascii="宋体" w:eastAsia="宋体" w:hAnsi="宋体" w:cs="Segoe UI"/>
                <w:color w:val="24292F"/>
              </w:rPr>
              <w:t>0.528</w:t>
            </w:r>
          </w:p>
        </w:tc>
      </w:tr>
      <w:tr w:rsidR="00B72A3B" w14:paraId="3180E14C" w14:textId="77777777">
        <w:tc>
          <w:tcPr>
            <w:tcW w:w="6946" w:type="dxa"/>
          </w:tcPr>
          <w:p w14:paraId="08F82C39"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公众满意度B—&gt; B1基础设施</w:t>
            </w:r>
            <w:r>
              <w:rPr>
                <w:rFonts w:ascii="宋体" w:eastAsia="宋体" w:hAnsi="宋体"/>
                <w:szCs w:val="28"/>
              </w:rPr>
              <w:t>覆盖率满意度</w:t>
            </w:r>
          </w:p>
        </w:tc>
        <w:tc>
          <w:tcPr>
            <w:tcW w:w="1680" w:type="dxa"/>
          </w:tcPr>
          <w:p w14:paraId="33C541FA" w14:textId="77777777" w:rsidR="00B72A3B" w:rsidRDefault="007E11EF">
            <w:pPr>
              <w:spacing w:before="156" w:after="156"/>
              <w:ind w:firstLine="480"/>
              <w:rPr>
                <w:rFonts w:ascii="宋体" w:eastAsia="宋体" w:hAnsi="宋体"/>
                <w:bCs/>
              </w:rPr>
            </w:pPr>
            <w:r>
              <w:rPr>
                <w:rFonts w:ascii="宋体" w:eastAsia="宋体" w:hAnsi="宋体" w:cs="Segoe UI"/>
                <w:color w:val="24292F"/>
              </w:rPr>
              <w:t>0.725</w:t>
            </w:r>
          </w:p>
        </w:tc>
      </w:tr>
      <w:tr w:rsidR="00B72A3B" w14:paraId="35793672" w14:textId="77777777">
        <w:tc>
          <w:tcPr>
            <w:tcW w:w="6946" w:type="dxa"/>
          </w:tcPr>
          <w:p w14:paraId="384FF368"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 xml:space="preserve">公众满意度B—&gt; </w:t>
            </w:r>
            <w:r>
              <w:rPr>
                <w:rFonts w:ascii="宋体" w:eastAsia="宋体" w:hAnsi="宋体" w:cs="Segoe UI" w:hint="eastAsia"/>
                <w:color w:val="24292F"/>
                <w:szCs w:val="28"/>
              </w:rPr>
              <w:t>B2</w:t>
            </w:r>
            <w:r>
              <w:rPr>
                <w:rFonts w:ascii="宋体" w:eastAsia="宋体" w:hAnsi="宋体" w:cs="Segoe UI"/>
                <w:color w:val="24292F"/>
                <w:szCs w:val="28"/>
              </w:rPr>
              <w:t>设施建设满意度</w:t>
            </w:r>
          </w:p>
        </w:tc>
        <w:tc>
          <w:tcPr>
            <w:tcW w:w="1680" w:type="dxa"/>
          </w:tcPr>
          <w:p w14:paraId="6E39AB9A" w14:textId="77777777" w:rsidR="00B72A3B" w:rsidRDefault="007E11EF">
            <w:pPr>
              <w:spacing w:before="156" w:after="156"/>
              <w:ind w:firstLine="480"/>
              <w:rPr>
                <w:rFonts w:ascii="宋体" w:eastAsia="宋体" w:hAnsi="宋体"/>
                <w:bCs/>
              </w:rPr>
            </w:pPr>
            <w:r>
              <w:rPr>
                <w:rFonts w:ascii="宋体" w:eastAsia="宋体" w:hAnsi="宋体" w:cs="Segoe UI"/>
                <w:color w:val="24292F"/>
              </w:rPr>
              <w:t>0.541</w:t>
            </w:r>
          </w:p>
        </w:tc>
      </w:tr>
      <w:tr w:rsidR="00B72A3B" w14:paraId="01371E29" w14:textId="77777777">
        <w:tc>
          <w:tcPr>
            <w:tcW w:w="6946" w:type="dxa"/>
          </w:tcPr>
          <w:p w14:paraId="062A84DD"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公众满意度B—&gt; B3社会服务满意度</w:t>
            </w:r>
          </w:p>
        </w:tc>
        <w:tc>
          <w:tcPr>
            <w:tcW w:w="1680" w:type="dxa"/>
          </w:tcPr>
          <w:p w14:paraId="2837D6C5" w14:textId="77777777" w:rsidR="00B72A3B" w:rsidRDefault="007E11EF">
            <w:pPr>
              <w:spacing w:before="156" w:after="156"/>
              <w:ind w:firstLine="480"/>
              <w:rPr>
                <w:rFonts w:ascii="宋体" w:eastAsia="宋体" w:hAnsi="宋体"/>
                <w:bCs/>
              </w:rPr>
            </w:pPr>
            <w:r>
              <w:rPr>
                <w:rFonts w:ascii="宋体" w:eastAsia="宋体" w:hAnsi="宋体" w:cs="Segoe UI"/>
                <w:color w:val="24292F"/>
              </w:rPr>
              <w:t>0.634</w:t>
            </w:r>
          </w:p>
        </w:tc>
      </w:tr>
      <w:tr w:rsidR="00B72A3B" w14:paraId="28ED3C20" w14:textId="77777777">
        <w:tc>
          <w:tcPr>
            <w:tcW w:w="6946" w:type="dxa"/>
          </w:tcPr>
          <w:p w14:paraId="3A8CAF29"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 xml:space="preserve">公众满意度B—&gt; </w:t>
            </w:r>
            <w:r>
              <w:rPr>
                <w:rFonts w:ascii="宋体" w:eastAsia="宋体" w:hAnsi="宋体" w:cs="Segoe UI" w:hint="eastAsia"/>
                <w:color w:val="24292F"/>
                <w:szCs w:val="28"/>
              </w:rPr>
              <w:t>B4公共服务</w:t>
            </w:r>
            <w:r>
              <w:rPr>
                <w:rFonts w:ascii="宋体" w:eastAsia="宋体" w:hAnsi="宋体" w:cs="Segoe UI"/>
                <w:color w:val="24292F"/>
                <w:szCs w:val="28"/>
              </w:rPr>
              <w:t>普及性满意度</w:t>
            </w:r>
          </w:p>
        </w:tc>
        <w:tc>
          <w:tcPr>
            <w:tcW w:w="1680" w:type="dxa"/>
          </w:tcPr>
          <w:p w14:paraId="42288E70" w14:textId="77777777" w:rsidR="00B72A3B" w:rsidRDefault="007E11EF">
            <w:pPr>
              <w:spacing w:before="156" w:after="156"/>
              <w:ind w:firstLine="480"/>
              <w:rPr>
                <w:rFonts w:ascii="宋体" w:eastAsia="宋体" w:hAnsi="宋体"/>
                <w:bCs/>
              </w:rPr>
            </w:pPr>
            <w:r>
              <w:rPr>
                <w:rFonts w:ascii="宋体" w:eastAsia="宋体" w:hAnsi="宋体" w:cs="Segoe UI"/>
                <w:color w:val="24292F"/>
              </w:rPr>
              <w:t>0.572</w:t>
            </w:r>
          </w:p>
        </w:tc>
      </w:tr>
      <w:tr w:rsidR="00B72A3B" w14:paraId="008CD7F9" w14:textId="77777777">
        <w:tc>
          <w:tcPr>
            <w:tcW w:w="6946" w:type="dxa"/>
          </w:tcPr>
          <w:p w14:paraId="30285E82"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公众需求C—&gt; C1公众认为服务便携度较差部分</w:t>
            </w:r>
          </w:p>
        </w:tc>
        <w:tc>
          <w:tcPr>
            <w:tcW w:w="1680" w:type="dxa"/>
          </w:tcPr>
          <w:p w14:paraId="17BE74A0" w14:textId="77777777" w:rsidR="00B72A3B" w:rsidRDefault="007E11EF">
            <w:pPr>
              <w:spacing w:before="156" w:after="156"/>
              <w:ind w:firstLine="480"/>
              <w:rPr>
                <w:rFonts w:ascii="宋体" w:eastAsia="宋体" w:hAnsi="宋体"/>
                <w:bCs/>
              </w:rPr>
            </w:pPr>
            <w:r>
              <w:rPr>
                <w:rFonts w:ascii="宋体" w:eastAsia="宋体" w:hAnsi="宋体" w:cs="Segoe UI"/>
                <w:color w:val="24292F"/>
              </w:rPr>
              <w:t>0.649</w:t>
            </w:r>
          </w:p>
        </w:tc>
      </w:tr>
      <w:tr w:rsidR="00B72A3B" w14:paraId="6EF2504E" w14:textId="77777777">
        <w:tc>
          <w:tcPr>
            <w:tcW w:w="6946" w:type="dxa"/>
          </w:tcPr>
          <w:p w14:paraId="364627A0"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公众需求C—&gt; C2公众对公共服务的需求分析</w:t>
            </w:r>
          </w:p>
        </w:tc>
        <w:tc>
          <w:tcPr>
            <w:tcW w:w="1680" w:type="dxa"/>
          </w:tcPr>
          <w:p w14:paraId="3C6AF97F" w14:textId="77777777" w:rsidR="00B72A3B" w:rsidRDefault="007E11EF">
            <w:pPr>
              <w:spacing w:before="156" w:after="156"/>
              <w:ind w:firstLine="480"/>
              <w:rPr>
                <w:rFonts w:ascii="宋体" w:eastAsia="宋体" w:hAnsi="宋体"/>
                <w:bCs/>
              </w:rPr>
            </w:pPr>
            <w:r>
              <w:rPr>
                <w:rFonts w:ascii="宋体" w:eastAsia="宋体" w:hAnsi="宋体" w:cs="Segoe UI"/>
                <w:color w:val="24292F"/>
              </w:rPr>
              <w:t>0.608</w:t>
            </w:r>
          </w:p>
        </w:tc>
      </w:tr>
      <w:tr w:rsidR="00B72A3B" w14:paraId="17653C4F" w14:textId="77777777">
        <w:tc>
          <w:tcPr>
            <w:tcW w:w="6946" w:type="dxa"/>
            <w:tcBorders>
              <w:bottom w:val="single" w:sz="12" w:space="0" w:color="auto"/>
            </w:tcBorders>
          </w:tcPr>
          <w:p w14:paraId="60FFB200" w14:textId="77777777" w:rsidR="00B72A3B" w:rsidRDefault="007E11EF">
            <w:pPr>
              <w:spacing w:before="156" w:after="156"/>
              <w:ind w:firstLine="480"/>
              <w:rPr>
                <w:rFonts w:ascii="宋体" w:eastAsia="宋体" w:hAnsi="宋体"/>
                <w:bCs/>
                <w:szCs w:val="20"/>
              </w:rPr>
            </w:pPr>
            <w:r>
              <w:rPr>
                <w:rFonts w:ascii="宋体" w:eastAsia="宋体" w:hAnsi="宋体" w:hint="eastAsia"/>
                <w:szCs w:val="28"/>
              </w:rPr>
              <w:t>公众需求C—&gt; C3公众认为需要改善的重点方面</w:t>
            </w:r>
          </w:p>
        </w:tc>
        <w:tc>
          <w:tcPr>
            <w:tcW w:w="1680" w:type="dxa"/>
            <w:tcBorders>
              <w:bottom w:val="single" w:sz="12" w:space="0" w:color="auto"/>
            </w:tcBorders>
          </w:tcPr>
          <w:p w14:paraId="4C5C98F8" w14:textId="77777777" w:rsidR="00B72A3B" w:rsidRDefault="007E11EF">
            <w:pPr>
              <w:spacing w:before="156" w:after="156"/>
              <w:ind w:firstLine="480"/>
              <w:rPr>
                <w:rFonts w:ascii="宋体" w:eastAsia="宋体" w:hAnsi="宋体"/>
                <w:bCs/>
              </w:rPr>
            </w:pPr>
            <w:r>
              <w:rPr>
                <w:rFonts w:ascii="宋体" w:eastAsia="宋体" w:hAnsi="宋体" w:cs="Segoe UI"/>
                <w:color w:val="24292F"/>
              </w:rPr>
              <w:t>0.559</w:t>
            </w:r>
          </w:p>
        </w:tc>
      </w:tr>
    </w:tbl>
    <w:p w14:paraId="21C770DA" w14:textId="77777777" w:rsidR="00B72A3B" w:rsidRDefault="007E11EF">
      <w:pPr>
        <w:pStyle w:val="3"/>
        <w:numPr>
          <w:ilvl w:val="2"/>
          <w:numId w:val="0"/>
        </w:numPr>
      </w:pPr>
      <w:bookmarkStart w:id="264" w:name="_Toc854998546"/>
      <w:bookmarkStart w:id="265" w:name="_Toc718803471"/>
      <w:r>
        <w:rPr>
          <w:rFonts w:hint="eastAsia"/>
        </w:rPr>
        <w:t xml:space="preserve">6.2.5 </w:t>
      </w:r>
      <w:r>
        <w:rPr>
          <w:rFonts w:hint="eastAsia"/>
        </w:rPr>
        <w:t>结构方程影响因素评价</w:t>
      </w:r>
      <w:bookmarkEnd w:id="264"/>
      <w:bookmarkEnd w:id="265"/>
    </w:p>
    <w:p w14:paraId="7B411FFA"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最终由模型计算得出的标准化路径系数，就可以得到的公众满意度与公众需求、宏观环境的影响因素以及具体的影响关系。</w:t>
      </w:r>
    </w:p>
    <w:p w14:paraId="0C74B04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求解可知，宏观环境、公众需求两大维度对公众满意度的路径系数分别为</w:t>
      </w:r>
      <w:r>
        <w:rPr>
          <w:rFonts w:ascii="Times New Roman Regular" w:eastAsia="宋体" w:hAnsi="Times New Roman Regular" w:cs="Times New Roman Regular" w:hint="eastAsia"/>
        </w:rPr>
        <w:t>0.47</w:t>
      </w:r>
      <w:r>
        <w:rPr>
          <w:rFonts w:ascii="Times New Roman Regular" w:eastAsia="宋体" w:hAnsi="Times New Roman Regular" w:cs="Times New Roman Regular" w:hint="eastAsia"/>
        </w:rPr>
        <w:t>和</w:t>
      </w:r>
      <w:r>
        <w:rPr>
          <w:rFonts w:ascii="Times New Roman Regular" w:eastAsia="宋体" w:hAnsi="Times New Roman Regular" w:cs="Times New Roman Regular" w:hint="eastAsia"/>
        </w:rPr>
        <w:t>0.32</w:t>
      </w:r>
      <w:r>
        <w:rPr>
          <w:rFonts w:ascii="Times New Roman Regular" w:eastAsia="宋体" w:hAnsi="Times New Roman Regular" w:cs="Times New Roman Regular" w:hint="eastAsia"/>
        </w:rPr>
        <w:t>，可以得出对于公众满意度的影响大小排序：宏观环境</w:t>
      </w:r>
      <w:r>
        <w:rPr>
          <w:rFonts w:ascii="Times New Roman Regular" w:eastAsia="宋体" w:hAnsi="Times New Roman Regular" w:cs="Times New Roman Regular" w:hint="eastAsia"/>
        </w:rPr>
        <w:t>&gt;</w:t>
      </w:r>
      <w:r>
        <w:rPr>
          <w:rFonts w:ascii="Times New Roman Regular" w:eastAsia="宋体" w:hAnsi="Times New Roman Regular" w:cs="Times New Roman Regular" w:hint="eastAsia"/>
        </w:rPr>
        <w:t>公众需求。</w:t>
      </w:r>
    </w:p>
    <w:p w14:paraId="739B9ABC"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bCs/>
        </w:rPr>
        <w:t>宏观环境</w:t>
      </w:r>
      <w:r>
        <w:rPr>
          <w:rFonts w:ascii="Times New Roman Regular" w:eastAsia="宋体" w:hAnsi="Times New Roman Regular" w:cs="Times New Roman Regular" w:hint="eastAsia"/>
          <w:b/>
          <w:bCs/>
        </w:rPr>
        <w:t>A</w:t>
      </w:r>
      <w:r>
        <w:rPr>
          <w:rFonts w:ascii="Times New Roman Regular" w:eastAsia="宋体" w:hAnsi="Times New Roman Regular" w:cs="Times New Roman Regular" w:hint="eastAsia"/>
          <w:b/>
          <w:bCs/>
        </w:rPr>
        <w:t>的影响：</w:t>
      </w:r>
      <w:r>
        <w:rPr>
          <w:rFonts w:ascii="Times New Roman Regular" w:eastAsia="宋体" w:hAnsi="Times New Roman Regular" w:cs="Times New Roman Regular" w:hint="eastAsia"/>
        </w:rPr>
        <w:t>宏观环境</w:t>
      </w:r>
      <w:r>
        <w:rPr>
          <w:rFonts w:ascii="Times New Roman Regular" w:eastAsia="宋体" w:hAnsi="Times New Roman Regular" w:cs="Times New Roman Regular" w:hint="eastAsia"/>
        </w:rPr>
        <w:t>A</w:t>
      </w:r>
      <w:r>
        <w:rPr>
          <w:rFonts w:ascii="Times New Roman Regular" w:eastAsia="宋体" w:hAnsi="Times New Roman Regular" w:cs="Times New Roman Regular" w:hint="eastAsia"/>
        </w:rPr>
        <w:t>对公众满意度</w:t>
      </w:r>
      <w:r>
        <w:rPr>
          <w:rFonts w:ascii="Times New Roman Regular" w:eastAsia="宋体" w:hAnsi="Times New Roman Regular" w:cs="Times New Roman Regular" w:hint="eastAsia"/>
        </w:rPr>
        <w:t>B</w:t>
      </w:r>
      <w:r>
        <w:rPr>
          <w:rFonts w:ascii="Times New Roman Regular" w:eastAsia="宋体" w:hAnsi="Times New Roman Regular" w:cs="Times New Roman Regular" w:hint="eastAsia"/>
        </w:rPr>
        <w:t>有显著的正向影响，其路径系数的估计值为</w:t>
      </w:r>
      <w:r>
        <w:rPr>
          <w:rFonts w:ascii="Times New Roman Regular" w:eastAsia="宋体" w:hAnsi="Times New Roman Regular" w:cs="Times New Roman Regular" w:hint="eastAsia"/>
        </w:rPr>
        <w:t>0.262</w:t>
      </w:r>
      <w:r>
        <w:rPr>
          <w:rFonts w:ascii="Times New Roman Regular" w:eastAsia="宋体" w:hAnsi="Times New Roman Regular" w:cs="Times New Roman Regular" w:hint="eastAsia"/>
        </w:rPr>
        <w:t>，表明宏观环境的改善能够提升公众的满意度。</w:t>
      </w:r>
    </w:p>
    <w:p w14:paraId="338C23AC"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bCs/>
        </w:rPr>
        <w:lastRenderedPageBreak/>
        <w:t>公众需求</w:t>
      </w:r>
      <w:r>
        <w:rPr>
          <w:rFonts w:ascii="Times New Roman Regular" w:eastAsia="宋体" w:hAnsi="Times New Roman Regular" w:cs="Times New Roman Regular" w:hint="eastAsia"/>
          <w:b/>
          <w:bCs/>
        </w:rPr>
        <w:t>C</w:t>
      </w:r>
      <w:r>
        <w:rPr>
          <w:rFonts w:ascii="Times New Roman Regular" w:eastAsia="宋体" w:hAnsi="Times New Roman Regular" w:cs="Times New Roman Regular" w:hint="eastAsia"/>
          <w:b/>
          <w:bCs/>
        </w:rPr>
        <w:t>的影响：</w:t>
      </w:r>
      <w:r>
        <w:rPr>
          <w:rFonts w:ascii="Times New Roman Regular" w:eastAsia="宋体" w:hAnsi="Times New Roman Regular" w:cs="Times New Roman Regular" w:hint="eastAsia"/>
        </w:rPr>
        <w:t>公众需求</w:t>
      </w:r>
      <w:r>
        <w:rPr>
          <w:rFonts w:ascii="Times New Roman Regular" w:eastAsia="宋体" w:hAnsi="Times New Roman Regular" w:cs="Times New Roman Regular" w:hint="eastAsia"/>
        </w:rPr>
        <w:t>C</w:t>
      </w:r>
      <w:r>
        <w:rPr>
          <w:rFonts w:ascii="Times New Roman Regular" w:eastAsia="宋体" w:hAnsi="Times New Roman Regular" w:cs="Times New Roman Regular" w:hint="eastAsia"/>
        </w:rPr>
        <w:t>对公众满意度</w:t>
      </w:r>
      <w:r>
        <w:rPr>
          <w:rFonts w:ascii="Times New Roman Regular" w:eastAsia="宋体" w:hAnsi="Times New Roman Regular" w:cs="Times New Roman Regular" w:hint="eastAsia"/>
        </w:rPr>
        <w:t>B</w:t>
      </w:r>
      <w:r>
        <w:rPr>
          <w:rFonts w:ascii="Times New Roman Regular" w:eastAsia="宋体" w:hAnsi="Times New Roman Regular" w:cs="Times New Roman Regular" w:hint="eastAsia"/>
        </w:rPr>
        <w:t>也有显著的正向影响，其路径系数的估计值为</w:t>
      </w:r>
      <w:r>
        <w:rPr>
          <w:rFonts w:ascii="Times New Roman Regular" w:eastAsia="宋体" w:hAnsi="Times New Roman Regular" w:cs="Times New Roman Regular" w:hint="eastAsia"/>
        </w:rPr>
        <w:t>0.184</w:t>
      </w:r>
      <w:r>
        <w:rPr>
          <w:rFonts w:ascii="Times New Roman Regular" w:eastAsia="宋体" w:hAnsi="Times New Roman Regular" w:cs="Times New Roman Regular" w:hint="eastAsia"/>
        </w:rPr>
        <w:t>，说明满足公众需求能够提高公众的满意度。</w:t>
      </w:r>
    </w:p>
    <w:p w14:paraId="22413D40" w14:textId="77777777" w:rsidR="00B72A3B" w:rsidRDefault="007E11EF">
      <w:pPr>
        <w:spacing w:before="156" w:after="156"/>
        <w:ind w:firstLine="482"/>
        <w:rPr>
          <w:rFonts w:ascii="Times New Roman Regular" w:eastAsia="宋体" w:hAnsi="Times New Roman Regular" w:cs="Times New Roman Regular"/>
        </w:rPr>
      </w:pPr>
      <w:r>
        <w:rPr>
          <w:rFonts w:ascii="Times New Roman Regular" w:eastAsia="宋体" w:hAnsi="Times New Roman Regular" w:cs="Times New Roman Regular" w:hint="eastAsia"/>
          <w:b/>
          <w:bCs/>
        </w:rPr>
        <w:t>测量模型的因子载荷：</w:t>
      </w:r>
      <w:r>
        <w:rPr>
          <w:rFonts w:ascii="Times New Roman Regular" w:eastAsia="宋体" w:hAnsi="Times New Roman Regular" w:cs="Times New Roman Regular" w:hint="eastAsia"/>
        </w:rPr>
        <w:t>在测量模型显著性检验中，所有观测变量对潜变量的因子载荷均大于</w:t>
      </w:r>
      <w:r>
        <w:rPr>
          <w:rFonts w:ascii="Times New Roman Regular" w:eastAsia="宋体" w:hAnsi="Times New Roman Regular" w:cs="Times New Roman Regular" w:hint="eastAsia"/>
        </w:rPr>
        <w:t>0.5</w:t>
      </w:r>
      <w:r>
        <w:rPr>
          <w:rFonts w:ascii="Times New Roman Regular" w:eastAsia="宋体" w:hAnsi="Times New Roman Regular" w:cs="Times New Roman Regular" w:hint="eastAsia"/>
        </w:rPr>
        <w:t>，这表明测量变量对潜变量的影响效果是可接受的。</w:t>
      </w:r>
    </w:p>
    <w:p w14:paraId="3BD789D5" w14:textId="77777777" w:rsidR="00B72A3B" w:rsidRDefault="007E11EF">
      <w:pPr>
        <w:spacing w:before="156" w:after="156"/>
        <w:ind w:firstLine="480"/>
        <w:rPr>
          <w:rFonts w:ascii="Times New Roman Regular" w:eastAsia="宋体" w:hAnsi="Times New Roman Regular" w:cs="Times New Roman Regular"/>
        </w:rPr>
      </w:pPr>
      <w:commentRangeStart w:id="266"/>
      <w:r>
        <w:rPr>
          <w:rFonts w:ascii="Times New Roman Regular" w:eastAsia="宋体" w:hAnsi="Times New Roman Regular" w:cs="Times New Roman Regular" w:hint="eastAsia"/>
        </w:rPr>
        <w:tab/>
      </w:r>
      <w:r>
        <w:rPr>
          <w:rFonts w:ascii="Times New Roman Regular" w:eastAsia="宋体" w:hAnsi="Times New Roman Regular" w:cs="Times New Roman Regular" w:hint="eastAsia"/>
        </w:rPr>
        <w:t>整体而言，宏观环境和公众需求对公众满意度有显著的正向影响，且测量模型中的观测变量对潜变量的影响效果均达到可接受标准。这为进一步的政策制定和改进提供了依据，特别是在提高基础设施覆盖率、设施建设、社会服务和公共服务普及性方面。</w:t>
      </w:r>
      <w:commentRangeEnd w:id="266"/>
      <w:r w:rsidR="00DD6A61">
        <w:rPr>
          <w:rStyle w:val="af0"/>
        </w:rPr>
        <w:commentReference w:id="266"/>
      </w:r>
    </w:p>
    <w:p w14:paraId="56CF7217" w14:textId="77777777" w:rsidR="00B72A3B" w:rsidRDefault="007E11EF">
      <w:pPr>
        <w:pStyle w:val="1"/>
      </w:pPr>
      <w:bookmarkStart w:id="267" w:name="_Toc1334422722"/>
      <w:bookmarkStart w:id="268" w:name="_Toc1147480545"/>
      <w:r>
        <w:rPr>
          <w:rFonts w:hint="eastAsia"/>
        </w:rPr>
        <w:t>结论与建议</w:t>
      </w:r>
      <w:bookmarkEnd w:id="267"/>
      <w:bookmarkEnd w:id="268"/>
    </w:p>
    <w:p w14:paraId="6F58C1A8" w14:textId="77777777" w:rsidR="00B72A3B" w:rsidRDefault="007E11EF">
      <w:pPr>
        <w:pStyle w:val="2"/>
        <w:numPr>
          <w:ilvl w:val="1"/>
          <w:numId w:val="0"/>
        </w:numPr>
        <w:spacing w:line="240" w:lineRule="auto"/>
        <w:ind w:firstLine="1"/>
      </w:pPr>
      <w:bookmarkStart w:id="269" w:name="_Toc1470963033"/>
      <w:bookmarkStart w:id="270" w:name="_Toc1302369755"/>
      <w:r>
        <w:rPr>
          <w:rFonts w:hint="eastAsia"/>
        </w:rPr>
        <w:t>7.1</w:t>
      </w:r>
      <w:r>
        <w:rPr>
          <w:rFonts w:hint="eastAsia"/>
        </w:rPr>
        <w:t>结论</w:t>
      </w:r>
      <w:bookmarkEnd w:id="269"/>
      <w:bookmarkEnd w:id="270"/>
    </w:p>
    <w:p w14:paraId="3B0A3A0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本着探究全域公共服务一体化在浙江省的作用目的</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本次调查小组成员深入基层，走访了包括杭州、温州、衢州、宁波、嘉兴、绍兴、湖州、金华、舟山、丽水等在内地区的多个乡镇村展开实地问卷调查以及深入访谈，本文在基于收集到的</w:t>
      </w:r>
      <w:r>
        <w:rPr>
          <w:rFonts w:ascii="Times New Roman Regular" w:eastAsia="宋体" w:hAnsi="Times New Roman Regular" w:cs="Times New Roman Regular" w:hint="eastAsia"/>
        </w:rPr>
        <w:t>565</w:t>
      </w:r>
      <w:r>
        <w:rPr>
          <w:rFonts w:ascii="Times New Roman Regular" w:eastAsia="宋体" w:hAnsi="Times New Roman Regular" w:cs="Times New Roman Regular" w:hint="eastAsia"/>
        </w:rPr>
        <w:t>个问卷调查数据，并通过描述性统计分析、结构方程模型与</w:t>
      </w:r>
      <w:r>
        <w:rPr>
          <w:rFonts w:ascii="Times New Roman Regular" w:eastAsia="宋体" w:hAnsi="Times New Roman Regular" w:cs="Times New Roman Regular" w:hint="eastAsia"/>
        </w:rPr>
        <w:t>Logistic</w:t>
      </w:r>
      <w:r>
        <w:rPr>
          <w:rFonts w:ascii="Times New Roman Regular" w:eastAsia="宋体" w:hAnsi="Times New Roman Regular" w:cs="Times New Roman Regular" w:hint="eastAsia"/>
        </w:rPr>
        <w:t>回归分析进一步深入分析浙江省内全域公共服务一体化的覆盖情况、全域公共服务一体化在基础设施、经济发展和文化生活中的作用以及影响全域公共一体化的相关因素。最终可以得到如下结论：</w:t>
      </w:r>
    </w:p>
    <w:p w14:paraId="1261CD7B" w14:textId="77777777" w:rsidR="00B72A3B" w:rsidRDefault="007E11EF">
      <w:pPr>
        <w:pStyle w:val="3"/>
        <w:numPr>
          <w:ilvl w:val="2"/>
          <w:numId w:val="0"/>
        </w:numPr>
        <w:spacing w:line="240" w:lineRule="auto"/>
      </w:pPr>
      <w:bookmarkStart w:id="271" w:name="_Toc643951367"/>
      <w:bookmarkStart w:id="272" w:name="_Toc1775142061"/>
      <w:r>
        <w:rPr>
          <w:rFonts w:hint="eastAsia"/>
        </w:rPr>
        <w:t>7.1.1</w:t>
      </w:r>
      <w:r>
        <w:rPr>
          <w:rFonts w:hint="eastAsia"/>
        </w:rPr>
        <w:t>基础设施与服务可达性</w:t>
      </w:r>
      <w:bookmarkEnd w:id="271"/>
      <w:bookmarkEnd w:id="272"/>
    </w:p>
    <w:p w14:paraId="4D14A97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由描述性统计分析可得，公共基础设施与服务各量化问题得分总数大致相同，接近满分</w:t>
      </w:r>
      <w:r>
        <w:rPr>
          <w:rFonts w:ascii="Times New Roman Regular" w:eastAsia="宋体" w:hAnsi="Times New Roman Regular" w:cs="Times New Roman Regular" w:hint="eastAsia"/>
        </w:rPr>
        <w:t>2825</w:t>
      </w:r>
      <w:r>
        <w:rPr>
          <w:rFonts w:ascii="Times New Roman Regular" w:eastAsia="宋体" w:hAnsi="Times New Roman Regular" w:cs="Times New Roman Regular" w:hint="eastAsia"/>
        </w:rPr>
        <w:t>分，群众对于公共服务基础设施满意度较高。在浙江省内，政府通过一系列政策与措施，如城乡公交一体化、农村公路改建等，显著缩小了城乡之间的基础设施差距。致力于构建覆盖全人群、全生命周期的高质量现代化公共服务体系。如通过数字赋能，推广“浙里基本公共服务”平台，实现公共服务政策的直达与服务的直享，大大提高了服务效率与精准度。这些举措不仅让农村居</w:t>
      </w:r>
      <w:r>
        <w:rPr>
          <w:rFonts w:ascii="Times New Roman Regular" w:eastAsia="宋体" w:hAnsi="Times New Roman Regular" w:cs="Times New Roman Regular" w:hint="eastAsia"/>
        </w:rPr>
        <w:lastRenderedPageBreak/>
        <w:t>民享受到了更为便捷的交通服务。同时，针对老年人、儿童等特殊群体，浙江省还推出了多项关爱措施，如老年友好城市建设、乡镇居家养老服务中心的普及等，确保各类人群都能享受到高质量的公共服务。浙江省在全域公共服务一体化方面取得了令人瞩目的成绩，基础设施与服务可达性均达到了较高水平。这些努力不仅提升了人民群众的生活品质，还为全省的共同富裕示范区建设提供了有力支撑，但也仍存在一些异议，例如受访群众当中有</w:t>
      </w:r>
      <w:r>
        <w:rPr>
          <w:rFonts w:ascii="Times New Roman Regular" w:eastAsia="宋体" w:hAnsi="Times New Roman Regular" w:cs="Times New Roman Regular" w:hint="eastAsia"/>
        </w:rPr>
        <w:t>30</w:t>
      </w:r>
      <w:r>
        <w:rPr>
          <w:rFonts w:ascii="Times New Roman Regular" w:eastAsia="宋体" w:hAnsi="Times New Roman Regular" w:cs="Times New Roman Regular" w:hint="eastAsia"/>
        </w:rPr>
        <w:t>人及以上认为在垃圾处理设施、公共交通、医疗服务、养老服务等方面便携度较差，说明上述方面仍需要整改调整。</w:t>
      </w:r>
    </w:p>
    <w:p w14:paraId="2CB64CDE" w14:textId="77777777" w:rsidR="00B72A3B" w:rsidRDefault="007E11EF">
      <w:pPr>
        <w:pStyle w:val="3"/>
        <w:numPr>
          <w:ilvl w:val="2"/>
          <w:numId w:val="0"/>
        </w:numPr>
        <w:spacing w:line="240" w:lineRule="auto"/>
      </w:pPr>
      <w:bookmarkStart w:id="273" w:name="_Toc1720527936"/>
      <w:bookmarkStart w:id="274" w:name="_Toc1969795103"/>
      <w:r>
        <w:rPr>
          <w:rFonts w:hint="eastAsia"/>
        </w:rPr>
        <w:t>7.1.2</w:t>
      </w:r>
      <w:r>
        <w:rPr>
          <w:rFonts w:hint="eastAsia"/>
        </w:rPr>
        <w:t>经济发展与就业</w:t>
      </w:r>
      <w:bookmarkEnd w:id="273"/>
      <w:bookmarkEnd w:id="274"/>
    </w:p>
    <w:p w14:paraId="68AFA62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在经济收入与就业方面，大多数受访者的月收入集中在</w:t>
      </w:r>
      <w:r>
        <w:rPr>
          <w:rFonts w:ascii="Times New Roman Regular" w:eastAsia="宋体" w:hAnsi="Times New Roman Regular" w:cs="Times New Roman Regular" w:hint="eastAsia"/>
        </w:rPr>
        <w:t>2000</w:t>
      </w:r>
      <w:r>
        <w:rPr>
          <w:rFonts w:ascii="Times New Roman Regular" w:eastAsia="宋体" w:hAnsi="Times New Roman Regular" w:cs="Times New Roman Regular" w:hint="eastAsia"/>
        </w:rPr>
        <w:t>至</w:t>
      </w:r>
      <w:r>
        <w:rPr>
          <w:rFonts w:ascii="Times New Roman Regular" w:eastAsia="宋体" w:hAnsi="Times New Roman Regular" w:cs="Times New Roman Regular" w:hint="eastAsia"/>
        </w:rPr>
        <w:t>5000</w:t>
      </w:r>
      <w:r>
        <w:rPr>
          <w:rFonts w:ascii="Times New Roman Regular" w:eastAsia="宋体" w:hAnsi="Times New Roman Regular" w:cs="Times New Roman Regular" w:hint="eastAsia"/>
        </w:rPr>
        <w:t>元区间，占比超过半数（</w:t>
      </w:r>
      <w:r>
        <w:rPr>
          <w:rFonts w:ascii="Times New Roman Regular" w:eastAsia="宋体" w:hAnsi="Times New Roman Regular" w:cs="Times New Roman Regular" w:hint="eastAsia"/>
        </w:rPr>
        <w:t>54.16%</w:t>
      </w:r>
      <w:r>
        <w:rPr>
          <w:rFonts w:ascii="Times New Roman Regular" w:eastAsia="宋体" w:hAnsi="Times New Roman Regular" w:cs="Times New Roman Regular" w:hint="eastAsia"/>
        </w:rPr>
        <w:t>），表明这是一个普遍的收入范围。较高收入群体（超过</w:t>
      </w:r>
      <w:r>
        <w:rPr>
          <w:rFonts w:ascii="Times New Roman Regular" w:eastAsia="宋体" w:hAnsi="Times New Roman Regular" w:cs="Times New Roman Regular" w:hint="eastAsia"/>
        </w:rPr>
        <w:t>5000</w:t>
      </w:r>
      <w:r>
        <w:rPr>
          <w:rFonts w:ascii="Times New Roman Regular" w:eastAsia="宋体" w:hAnsi="Times New Roman Regular" w:cs="Times New Roman Regular" w:hint="eastAsia"/>
        </w:rPr>
        <w:t>元）占比接近四成（</w:t>
      </w:r>
      <w:r>
        <w:rPr>
          <w:rFonts w:ascii="Times New Roman Regular" w:eastAsia="宋体" w:hAnsi="Times New Roman Regular" w:cs="Times New Roman Regular" w:hint="eastAsia"/>
        </w:rPr>
        <w:t>39.12%</w:t>
      </w:r>
      <w:r>
        <w:rPr>
          <w:rFonts w:ascii="Times New Roman Regular" w:eastAsia="宋体" w:hAnsi="Times New Roman Regular" w:cs="Times New Roman Regular" w:hint="eastAsia"/>
        </w:rPr>
        <w:t>），说明群众经济信心良好。进一步表面公共服务体系的完善促进了城乡资源的均衡配置，缩小了地区、城乡间的差距，为经济的均衡发展奠定了坚实基础。这一过程中，教育、医疗、养老等关键领域的服务质量和可及性大幅提升，不仅提升了民众的生活品质，也激发了社会整体的消费潜力和创新能力。而随着公共服务的不断优化，营商环境得到极大改善，吸引了更多优质企业和项目落户浙江，进一步推动了产业结构的升级和经济的持续增长。同时，高质量的公共服务也为人才提供了更加宜居宜业的环境，有效缓解了就业压力，提高了就业质量。同时，政府还通过实施一系列就业促进政策，如“共富工坊”建设等，为低收入群体和特殊人群提供了更多的就业支持，总体而言，经济与就业呈现了良好态势。</w:t>
      </w:r>
    </w:p>
    <w:p w14:paraId="35872221" w14:textId="77777777" w:rsidR="00B72A3B" w:rsidRDefault="007E11EF">
      <w:pPr>
        <w:pStyle w:val="3"/>
        <w:numPr>
          <w:ilvl w:val="2"/>
          <w:numId w:val="0"/>
        </w:numPr>
        <w:spacing w:line="240" w:lineRule="auto"/>
      </w:pPr>
      <w:bookmarkStart w:id="275" w:name="_Toc1045713497"/>
      <w:bookmarkStart w:id="276" w:name="_Toc738393969"/>
      <w:r>
        <w:rPr>
          <w:rFonts w:hint="eastAsia"/>
        </w:rPr>
        <w:t>7.1.3</w:t>
      </w:r>
      <w:r>
        <w:rPr>
          <w:rFonts w:hint="eastAsia"/>
        </w:rPr>
        <w:t>社会服务与文化生活</w:t>
      </w:r>
      <w:bookmarkEnd w:id="275"/>
      <w:bookmarkEnd w:id="276"/>
    </w:p>
    <w:p w14:paraId="1C3529A7"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浙江省致力于</w:t>
      </w:r>
      <w:r>
        <w:rPr>
          <w:rFonts w:ascii="Times New Roman Regular" w:eastAsia="宋体" w:hAnsi="Times New Roman Regular" w:cs="Times New Roman Regular"/>
        </w:rPr>
        <w:t>推动社会服务的均衡化、优质化，通过数字化、智能化手段，实现了教育、医疗、养老等关键领域资源的优化配置和高效利用。居民能够享受到更加便捷、高效的社会服务，生活质量显著提升。</w:t>
      </w:r>
      <w:r>
        <w:rPr>
          <w:rFonts w:ascii="Times New Roman Regular" w:eastAsia="宋体" w:hAnsi="Times New Roman Regular" w:cs="Times New Roman Regular" w:hint="eastAsia"/>
        </w:rPr>
        <w:t>与此</w:t>
      </w:r>
      <w:r>
        <w:rPr>
          <w:rFonts w:ascii="Times New Roman Regular" w:eastAsia="宋体" w:hAnsi="Times New Roman Regular" w:cs="Times New Roman Regular"/>
        </w:rPr>
        <w:t>同时，文化生活也呈现出丰富多彩的面貌。浙江省注重保护和传承地方文化，推动文化事业和文化产业</w:t>
      </w:r>
      <w:r>
        <w:rPr>
          <w:rFonts w:ascii="Times New Roman Regular" w:eastAsia="宋体" w:hAnsi="Times New Roman Regular" w:cs="Times New Roman Regular"/>
        </w:rPr>
        <w:lastRenderedPageBreak/>
        <w:t>繁荣发展。公共文化设施不断完善，文化活动丰富多彩，为居民提供了丰富的精神食粮。特别是在数字化技术的助力下，文化资源的传播和共享更加便捷，人民群众的文化获得感和幸福感不断增强</w:t>
      </w:r>
      <w:r>
        <w:rPr>
          <w:rFonts w:ascii="Times New Roman Regular" w:eastAsia="宋体" w:hAnsi="Times New Roman Regular" w:cs="Times New Roman Regular" w:hint="eastAsia"/>
        </w:rPr>
        <w:t>，</w:t>
      </w:r>
      <w:r>
        <w:rPr>
          <w:rFonts w:ascii="Times New Roman Regular" w:eastAsia="宋体" w:hAnsi="Times New Roman Regular" w:cs="Times New Roman Regular"/>
        </w:rPr>
        <w:t>为全省人民提供了更加优质、便捷、高效的服务和更加丰富多彩的文化生活。</w:t>
      </w:r>
    </w:p>
    <w:p w14:paraId="3E8BA118" w14:textId="77777777" w:rsidR="00B72A3B" w:rsidRDefault="007E11EF">
      <w:pPr>
        <w:pStyle w:val="3"/>
        <w:numPr>
          <w:ilvl w:val="2"/>
          <w:numId w:val="0"/>
        </w:numPr>
        <w:spacing w:line="240" w:lineRule="auto"/>
      </w:pPr>
      <w:bookmarkStart w:id="277" w:name="_Toc2026924617"/>
      <w:bookmarkStart w:id="278" w:name="_Toc300577031"/>
      <w:r>
        <w:rPr>
          <w:rFonts w:hint="eastAsia"/>
        </w:rPr>
        <w:t>7.1.4</w:t>
      </w:r>
      <w:r>
        <w:rPr>
          <w:rFonts w:hint="eastAsia"/>
        </w:rPr>
        <w:t>生态环境与可持续发展</w:t>
      </w:r>
      <w:bookmarkEnd w:id="277"/>
      <w:bookmarkEnd w:id="278"/>
    </w:p>
    <w:p w14:paraId="0DAFDCC1"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为贯彻与实施全域服务一体化，</w:t>
      </w:r>
      <w:r>
        <w:rPr>
          <w:rFonts w:ascii="Times New Roman Regular" w:eastAsia="宋体" w:hAnsi="Times New Roman Regular" w:cs="Times New Roman Regular"/>
        </w:rPr>
        <w:t>浙江省深入践行绿色发展理念，通过加强生态环境保护与修复，推动了自然资源的合理开发和高效利用。政府</w:t>
      </w:r>
      <w:r>
        <w:rPr>
          <w:rFonts w:ascii="Times New Roman Regular" w:eastAsia="宋体" w:hAnsi="Times New Roman Regular" w:cs="Times New Roman Regular" w:hint="eastAsia"/>
        </w:rPr>
        <w:t>也</w:t>
      </w:r>
      <w:r>
        <w:rPr>
          <w:rFonts w:ascii="Times New Roman Regular" w:eastAsia="宋体" w:hAnsi="Times New Roman Regular" w:cs="Times New Roman Regular"/>
        </w:rPr>
        <w:t>加大对环保基础设施的投资，提升了环境监测和治理能力，有效改善了空气、水等环境质量。还积极推动绿色产业和循环经济的发展，通过科技创新和产业升级，实现了经济增长与环境保护的双赢。在可持续发展方面，浙江省注重资源节约和循环利用，推广清洁能源和低碳技术，减少了碳排放和环境污染。</w:t>
      </w:r>
    </w:p>
    <w:p w14:paraId="2EB49315" w14:textId="77777777" w:rsidR="00B72A3B" w:rsidRDefault="007E11EF">
      <w:pPr>
        <w:pStyle w:val="2"/>
        <w:numPr>
          <w:ilvl w:val="1"/>
          <w:numId w:val="0"/>
        </w:numPr>
        <w:spacing w:line="240" w:lineRule="auto"/>
        <w:ind w:firstLine="1"/>
      </w:pPr>
      <w:bookmarkStart w:id="279" w:name="_Toc916622273"/>
      <w:bookmarkStart w:id="280" w:name="_Toc988945558"/>
      <w:commentRangeStart w:id="281"/>
      <w:r>
        <w:rPr>
          <w:rFonts w:hint="eastAsia"/>
        </w:rPr>
        <w:t>7.2</w:t>
      </w:r>
      <w:r>
        <w:rPr>
          <w:rFonts w:hint="eastAsia"/>
        </w:rPr>
        <w:t>建议</w:t>
      </w:r>
      <w:bookmarkEnd w:id="279"/>
      <w:bookmarkEnd w:id="280"/>
      <w:commentRangeEnd w:id="281"/>
      <w:r w:rsidR="00651741">
        <w:rPr>
          <w:rStyle w:val="af0"/>
          <w:rFonts w:asciiTheme="minorHAnsi" w:eastAsiaTheme="minorEastAsia" w:hAnsiTheme="minorHAnsi"/>
          <w:b w:val="0"/>
        </w:rPr>
        <w:commentReference w:id="281"/>
      </w:r>
    </w:p>
    <w:p w14:paraId="607B649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通过以上团队综合分析的结论，为进一步巩固与提高公共服务一体化改革效果与效率，团队创新的提出以下建议。主要从强化顶层设计、增提服务质效、有力保障支撑和共建全民服务四个大方面展开：</w:t>
      </w:r>
    </w:p>
    <w:p w14:paraId="78CEFE7F" w14:textId="77777777" w:rsidR="00B72A3B" w:rsidRDefault="007E11EF">
      <w:pPr>
        <w:pStyle w:val="3"/>
        <w:numPr>
          <w:ilvl w:val="2"/>
          <w:numId w:val="0"/>
        </w:numPr>
        <w:spacing w:line="240" w:lineRule="auto"/>
      </w:pPr>
      <w:bookmarkStart w:id="282" w:name="_Toc1770342380"/>
      <w:bookmarkStart w:id="283" w:name="_Toc1832049173"/>
      <w:r>
        <w:rPr>
          <w:rFonts w:hint="eastAsia"/>
        </w:rPr>
        <w:t>7.2.1</w:t>
      </w:r>
      <w:r>
        <w:rPr>
          <w:rFonts w:hint="eastAsia"/>
        </w:rPr>
        <w:t>强化顶层设计：服务标准与政策协同共进</w:t>
      </w:r>
      <w:bookmarkEnd w:id="282"/>
      <w:bookmarkEnd w:id="283"/>
    </w:p>
    <w:p w14:paraId="380641D4"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rPr>
        <w:t>1</w:t>
      </w:r>
      <w:r>
        <w:rPr>
          <w:rFonts w:ascii="Times New Roman Regular" w:eastAsia="宋体" w:hAnsi="Times New Roman Regular" w:cs="Times New Roman Regular"/>
        </w:rPr>
        <w:t>）构建统一标准化服务体系</w:t>
      </w:r>
    </w:p>
    <w:p w14:paraId="631826DF"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浙江省以及改革区域应进一步推进公共服务标准的统一与细化，形成涵盖基本公共教育、社会保险、基本社会服务、基本医疗卫生、人口和生育、劳动就业、公共文化服务、生态环境保护公共服务等多个领域的标准化体系。通过制定具体可操作的服务标准、量化指标和操作指南，确保各项服务在全省范围内的一致性和高质量，进一步缩小城乡区域之间公共服务的差距，增强群众的幸福感和获得感。</w:t>
      </w:r>
    </w:p>
    <w:p w14:paraId="30983671"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）强调群众的主体地位</w:t>
      </w:r>
    </w:p>
    <w:p w14:paraId="5A6D697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民之所呼，须有所应。针对团队研究发现，各项公共服务指标中，群众的满意度和相应的需求偏好对公共服务建设起到相互作用。各部门应当明确服务宗旨，树立群众中心理念和“以人为本”的服务理念，将群众的利益放在首位，确保公共服务政策的设计、实施和评价都紧密围绕群众需求展开。通过定期召开群众座谈会、设立意见箱、开展在线调查等方式，畅通民意表达渠道，确保群众声音能够被及时、准确地传递到决策层。</w:t>
      </w:r>
    </w:p>
    <w:p w14:paraId="3272C61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）强化政策协同与整合</w:t>
      </w:r>
    </w:p>
    <w:p w14:paraId="7826BA2B"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政府各部门之间应加强沟通与协作，打破条块分割，打破存在的部门“各自为政”、资源分散等问题壁垒，形成政策合力。团队建议成立跨部门的公共服务协调机构，负责统筹规划、资源配置和政策执行，确保各项政策能够相互衔接、相互支撑，形成协同效应。</w:t>
      </w:r>
    </w:p>
    <w:p w14:paraId="00C104F4" w14:textId="77777777" w:rsidR="00B72A3B" w:rsidRDefault="007E11EF">
      <w:pPr>
        <w:pStyle w:val="3"/>
        <w:numPr>
          <w:ilvl w:val="2"/>
          <w:numId w:val="0"/>
        </w:numPr>
        <w:spacing w:line="240" w:lineRule="auto"/>
      </w:pPr>
      <w:bookmarkStart w:id="284" w:name="_Toc758451475"/>
      <w:bookmarkStart w:id="285" w:name="_Toc629919925"/>
      <w:r>
        <w:rPr>
          <w:rFonts w:hint="eastAsia"/>
        </w:rPr>
        <w:t>7.2.2</w:t>
      </w:r>
      <w:r>
        <w:rPr>
          <w:rFonts w:hint="eastAsia"/>
        </w:rPr>
        <w:t>增提服务质效：</w:t>
      </w:r>
      <w:bookmarkEnd w:id="284"/>
      <w:r>
        <w:rPr>
          <w:rFonts w:hint="eastAsia"/>
        </w:rPr>
        <w:t>扩大基础服务覆盖与提升服务质量</w:t>
      </w:r>
      <w:bookmarkEnd w:id="285"/>
    </w:p>
    <w:p w14:paraId="07E7A58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）优化资源配置，促进均衡发展</w:t>
      </w:r>
    </w:p>
    <w:p w14:paraId="5CC648A5"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t>科学规划布局</w:t>
      </w:r>
      <w:r>
        <w:rPr>
          <w:rFonts w:ascii="Times New Roman Regular" w:eastAsia="宋体" w:hAnsi="Times New Roman Regular" w:cs="Times New Roman Regular" w:hint="eastAsia"/>
        </w:rPr>
        <w:t>。</w:t>
      </w:r>
      <w:r>
        <w:rPr>
          <w:rFonts w:ascii="Times New Roman Regular" w:eastAsia="宋体" w:hAnsi="Times New Roman Regular" w:cs="Times New Roman Regular"/>
        </w:rPr>
        <w:t>根据人口分布、经济发展水平等因素，科学规划基础性服务设施的布局，确保服务资源在城乡间、区域间均衡配置。对于偏远地区和农村地区，应给予更多的政策支持和资源倾</w:t>
      </w:r>
      <w:r>
        <w:rPr>
          <w:rFonts w:ascii="Times New Roman Regular" w:eastAsia="宋体" w:hAnsi="Times New Roman Regular" w:cs="Times New Roman Regular" w:hint="eastAsia"/>
        </w:rPr>
        <w:t>斜。同时，</w:t>
      </w:r>
      <w:r>
        <w:rPr>
          <w:rFonts w:ascii="Times New Roman Regular" w:eastAsia="宋体" w:hAnsi="Times New Roman Regular" w:cs="Times New Roman Regular"/>
        </w:rPr>
        <w:t>加快城乡基本公共服务一体化进程，打破城乡二元结构，促进城乡间公共服务资源的共享和互补。通过实施</w:t>
      </w:r>
      <w:r>
        <w:rPr>
          <w:rFonts w:ascii="Times New Roman Regular" w:eastAsia="宋体" w:hAnsi="Times New Roman Regular" w:cs="Times New Roman Regular"/>
        </w:rPr>
        <w:t>“</w:t>
      </w:r>
      <w:r>
        <w:rPr>
          <w:rFonts w:ascii="Times New Roman Regular" w:eastAsia="宋体" w:hAnsi="Times New Roman Regular" w:cs="Times New Roman Regular"/>
        </w:rPr>
        <w:t>乡村振兴</w:t>
      </w:r>
      <w:r>
        <w:rPr>
          <w:rFonts w:ascii="Times New Roman Regular" w:eastAsia="宋体" w:hAnsi="Times New Roman Regular" w:cs="Times New Roman Regular"/>
        </w:rPr>
        <w:t>”</w:t>
      </w:r>
      <w:r>
        <w:rPr>
          <w:rFonts w:ascii="Times New Roman Regular" w:eastAsia="宋体" w:hAnsi="Times New Roman Regular" w:cs="Times New Roman Regular"/>
        </w:rPr>
        <w:t>战略等举措，提升农村地区的基本公共服务水平。</w:t>
      </w:r>
    </w:p>
    <w:p w14:paraId="3DDDB90C"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）加大基础性服务设施关注度</w:t>
      </w:r>
    </w:p>
    <w:p w14:paraId="7E10CE15"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着重加强养老托育服务建设、完善基层医疗卫生服务、促进教育公平与质量等民生重点。政府及相关部门应</w:t>
      </w:r>
      <w:r>
        <w:rPr>
          <w:rFonts w:ascii="Times New Roman Regular" w:eastAsia="宋体" w:hAnsi="Times New Roman Regular" w:cs="Times New Roman Regular"/>
        </w:rPr>
        <w:t>科学合理的基础设施建设规划，确保各类服务设施在全省范围内的均衡布局。</w:t>
      </w:r>
      <w:r>
        <w:rPr>
          <w:rFonts w:ascii="Times New Roman Regular" w:eastAsia="宋体" w:hAnsi="Times New Roman Regular" w:cs="Times New Roman Regular" w:hint="eastAsia"/>
        </w:rPr>
        <w:t>针对基层基础服务设施资源不足、能力不强等问题，应加大对基层基础服务机构的建设、培训力度，提升其服务能力和水平。同时，加强城乡之间的联系，推动区域间人员、资源的互流互通，推动优质服务资源下沉到基层，实现基础服务的均衡化发展。</w:t>
      </w:r>
    </w:p>
    <w:p w14:paraId="65BEFBD4"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3</w:t>
      </w:r>
      <w:r>
        <w:rPr>
          <w:rFonts w:ascii="Times New Roman Regular" w:eastAsia="宋体" w:hAnsi="Times New Roman Regular" w:cs="Times New Roman Regular" w:hint="eastAsia"/>
        </w:rPr>
        <w:t>）适当加大财政投入力度</w:t>
      </w:r>
    </w:p>
    <w:p w14:paraId="6ACFEC2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lastRenderedPageBreak/>
        <w:t>财政投入是扩大基础服务及设施覆盖的重要保障。政府应加大对基础设施建设和公共服务设施升级的财政投入力度，确保资金充足、使用高效。同时，</w:t>
      </w:r>
      <w:r>
        <w:rPr>
          <w:rFonts w:ascii="Times New Roman Regular" w:eastAsia="宋体" w:hAnsi="Times New Roman Regular" w:cs="Times New Roman Regular" w:hint="eastAsia"/>
        </w:rPr>
        <w:t>通过团队研究发现，社会等多元化资本的进入对公共服务一体化建设具有积极的作用，因此</w:t>
      </w:r>
      <w:r>
        <w:rPr>
          <w:rFonts w:ascii="Times New Roman Regular" w:eastAsia="宋体" w:hAnsi="Times New Roman Regular" w:cs="Times New Roman Regular"/>
        </w:rPr>
        <w:t>可以探索多元化融资渠道，吸引社会资本参与基础设施建设，形成政府引导、市场运作的良性机制。</w:t>
      </w:r>
    </w:p>
    <w:p w14:paraId="45A267FC" w14:textId="77777777" w:rsidR="00B72A3B" w:rsidRDefault="007E11EF">
      <w:pPr>
        <w:pStyle w:val="3"/>
        <w:numPr>
          <w:ilvl w:val="2"/>
          <w:numId w:val="0"/>
        </w:numPr>
        <w:spacing w:line="240" w:lineRule="auto"/>
      </w:pPr>
      <w:bookmarkStart w:id="286" w:name="_Toc1978495380"/>
      <w:bookmarkStart w:id="287" w:name="_Toc2117283412"/>
      <w:r>
        <w:rPr>
          <w:rFonts w:hint="eastAsia"/>
        </w:rPr>
        <w:t>7.2.3</w:t>
      </w:r>
      <w:r>
        <w:rPr>
          <w:rFonts w:hint="eastAsia"/>
        </w:rPr>
        <w:t>有力保障支撑：加强监督与评估机制建设</w:t>
      </w:r>
      <w:bookmarkEnd w:id="286"/>
      <w:bookmarkEnd w:id="287"/>
    </w:p>
    <w:p w14:paraId="027BF8CE"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）建立健全监督管理体系</w:t>
      </w:r>
    </w:p>
    <w:p w14:paraId="6904AA8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团队通过调查研究发现，公共服务一体化发展的建设巩固离不开建立健全覆盖全过程的监督体系，这主要包括内部监督、外部监督和社会监督等多种方式。对于公共服务重点领域，可以通过加强内部管理和监督考核、必要时可引入第三方评估机构进行独立评估，同时，要建立群众投诉举报机制等措施，确保各项公共服务政策得到有效执行和落实，能够突出反映群众的满意度与需求偏好。最后，要将监督结果的运用和反馈机制建设，及时发现问题并采取措施加以改进。</w:t>
      </w:r>
    </w:p>
    <w:p w14:paraId="730F3059"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）完善绩效评估与激励机制</w:t>
      </w:r>
    </w:p>
    <w:p w14:paraId="28BEAA5D"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建立科学合理的绩效评估体系，对各级政府和部门在公共服务一体化改革中的工作成效进行定期评估和考核。通过设定明确的绩效指标和考核标准、引入竞争激励机制等措施，激发各级政府和部门的工作积极性和创造力。同时，将绩效评估结果与奖惩机制相结合，对表现突出的单位和个人给予表彰和奖励；对工作不力、成效不明显的单位和个人进行问责和追责。</w:t>
      </w:r>
    </w:p>
    <w:p w14:paraId="359A7825" w14:textId="77777777" w:rsidR="00B72A3B" w:rsidRDefault="007E11EF">
      <w:pPr>
        <w:pStyle w:val="3"/>
        <w:numPr>
          <w:ilvl w:val="2"/>
          <w:numId w:val="0"/>
        </w:numPr>
        <w:spacing w:line="240" w:lineRule="auto"/>
      </w:pPr>
      <w:bookmarkStart w:id="288" w:name="_Toc935061512"/>
      <w:bookmarkStart w:id="289" w:name="_Toc1378274694"/>
      <w:r>
        <w:rPr>
          <w:rFonts w:hint="eastAsia"/>
        </w:rPr>
        <w:t>7.2.4</w:t>
      </w:r>
      <w:r>
        <w:rPr>
          <w:rFonts w:hint="eastAsia"/>
        </w:rPr>
        <w:t>共建全民服务：加强社会宣传引导与共建共享</w:t>
      </w:r>
      <w:bookmarkEnd w:id="288"/>
      <w:bookmarkEnd w:id="289"/>
    </w:p>
    <w:p w14:paraId="01FFEC6D"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hint="eastAsia"/>
        </w:rPr>
        <w:t>）加强社会宣传与引导</w:t>
      </w:r>
    </w:p>
    <w:p w14:paraId="521DC1ED" w14:textId="77777777" w:rsidR="00B72A3B" w:rsidRDefault="007E11EF">
      <w:pPr>
        <w:spacing w:before="156" w:after="156"/>
        <w:ind w:firstLine="480"/>
        <w:rPr>
          <w:rFonts w:ascii="Calibri" w:eastAsia="宋体" w:hAnsi="Calibri" w:cs="Times New Roman"/>
        </w:rPr>
      </w:pPr>
      <w:r>
        <w:rPr>
          <w:rFonts w:ascii="Times New Roman Regular" w:eastAsia="宋体" w:hAnsi="Times New Roman Regular" w:cs="Times New Roman Regular" w:hint="eastAsia"/>
        </w:rPr>
        <w:t>通过多种渠道和方式加强社会宣传与引导工作，提高群众对公共服务一体化改革的认识和支持度。通过举办专题讲座、开展宣传活动、发布政策解读等方式，向群众普及相关政策和知识；通过媒体宣传、网络互动等方式加强与群众的沟通和交流；通过典型案例示范和成功经验分享等方式激发群众参与的热情和动力</w:t>
      </w:r>
      <w:r>
        <w:rPr>
          <w:rFonts w:ascii="Calibri" w:eastAsia="宋体" w:hAnsi="Calibri" w:cs="Times New Roman" w:hint="eastAsia"/>
        </w:rPr>
        <w:t>。</w:t>
      </w:r>
    </w:p>
    <w:p w14:paraId="5AA58102"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w:t>
      </w:r>
      <w:r>
        <w:rPr>
          <w:rFonts w:ascii="Times New Roman Regular" w:eastAsia="宋体" w:hAnsi="Times New Roman Regular" w:cs="Times New Roman Regular" w:hint="eastAsia"/>
        </w:rPr>
        <w:t>2</w:t>
      </w:r>
      <w:r>
        <w:rPr>
          <w:rFonts w:ascii="Times New Roman Regular" w:eastAsia="宋体" w:hAnsi="Times New Roman Regular" w:cs="Times New Roman Regular" w:hint="eastAsia"/>
        </w:rPr>
        <w:t>）形成社会服务共建共享格局</w:t>
      </w:r>
    </w:p>
    <w:p w14:paraId="1A530764"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社会是公共服务一体化发展建设的主要领地，因此要</w:t>
      </w:r>
      <w:r>
        <w:rPr>
          <w:rFonts w:ascii="Times New Roman Regular" w:eastAsia="宋体" w:hAnsi="Times New Roman Regular" w:cs="Times New Roman Regular"/>
        </w:rPr>
        <w:t>鼓励社会</w:t>
      </w:r>
      <w:r>
        <w:rPr>
          <w:rFonts w:ascii="Times New Roman Regular" w:eastAsia="宋体" w:hAnsi="Times New Roman Regular" w:cs="Times New Roman Regular" w:hint="eastAsia"/>
        </w:rPr>
        <w:t>力量并</w:t>
      </w:r>
      <w:r>
        <w:rPr>
          <w:rFonts w:ascii="Times New Roman Regular" w:eastAsia="宋体" w:hAnsi="Times New Roman Regular" w:cs="Times New Roman Regular"/>
        </w:rPr>
        <w:t>积极引导社会力量参与基础性服务供给，形成政府主导、社会参与、市场运作的多元供给格局。</w:t>
      </w:r>
      <w:r>
        <w:rPr>
          <w:rFonts w:ascii="Times New Roman Regular" w:eastAsia="宋体" w:hAnsi="Times New Roman Regular" w:cs="Times New Roman Regular" w:hint="eastAsia"/>
        </w:rPr>
        <w:t>可以</w:t>
      </w:r>
      <w:r>
        <w:rPr>
          <w:rFonts w:ascii="Times New Roman Regular" w:eastAsia="宋体" w:hAnsi="Times New Roman Regular" w:cs="Times New Roman Regular"/>
        </w:rPr>
        <w:t>通过政府购买服务、公益慈善等方式，激发社会活力，提高服务供给的效率和质量。加强对基础性服务重要性的教育力度，提高人民群众对公共服务一体化改革的认知度和参与度。引导人民群众树立正确的服务观念，形成共建共享的良好氛围。</w:t>
      </w:r>
    </w:p>
    <w:p w14:paraId="7E4F3CC0" w14:textId="77777777" w:rsidR="00B72A3B" w:rsidRDefault="00B72A3B">
      <w:pPr>
        <w:spacing w:before="156" w:after="156"/>
        <w:ind w:firstLineChars="0" w:firstLine="0"/>
        <w:rPr>
          <w:rFonts w:ascii="宋体" w:eastAsia="宋体" w:hAnsi="宋体" w:cs="宋体"/>
          <w:b/>
          <w:bCs/>
          <w:sz w:val="32"/>
          <w:szCs w:val="32"/>
        </w:rPr>
      </w:pPr>
    </w:p>
    <w:p w14:paraId="40DA7F25" w14:textId="77777777" w:rsidR="00B72A3B" w:rsidRDefault="00B72A3B">
      <w:pPr>
        <w:spacing w:before="156" w:after="156"/>
        <w:ind w:firstLineChars="0" w:firstLine="0"/>
        <w:rPr>
          <w:rFonts w:ascii="宋体" w:eastAsia="宋体" w:hAnsi="宋体" w:cs="宋体"/>
          <w:b/>
          <w:bCs/>
          <w:sz w:val="32"/>
          <w:szCs w:val="32"/>
        </w:rPr>
      </w:pPr>
    </w:p>
    <w:p w14:paraId="194C8FC7" w14:textId="77777777" w:rsidR="00B72A3B" w:rsidRDefault="007E11EF">
      <w:pPr>
        <w:spacing w:before="156" w:after="156"/>
        <w:ind w:firstLine="643"/>
        <w:rPr>
          <w:rFonts w:ascii="宋体" w:eastAsia="宋体" w:hAnsi="宋体" w:cs="宋体"/>
          <w:b/>
          <w:bCs/>
          <w:sz w:val="32"/>
          <w:szCs w:val="32"/>
        </w:rPr>
      </w:pPr>
      <w:r>
        <w:rPr>
          <w:rFonts w:ascii="宋体" w:eastAsia="宋体" w:hAnsi="宋体" w:cs="宋体" w:hint="eastAsia"/>
          <w:b/>
          <w:bCs/>
          <w:sz w:val="32"/>
          <w:szCs w:val="32"/>
        </w:rPr>
        <w:br w:type="page"/>
      </w:r>
    </w:p>
    <w:p w14:paraId="293476E6" w14:textId="77777777" w:rsidR="00B72A3B" w:rsidRDefault="007E11EF">
      <w:pPr>
        <w:pStyle w:val="2"/>
        <w:numPr>
          <w:ilvl w:val="1"/>
          <w:numId w:val="0"/>
        </w:numPr>
        <w:ind w:left="1"/>
        <w:rPr>
          <w:rFonts w:ascii="宋体" w:eastAsia="宋体" w:hAnsi="宋体" w:cs="宋体"/>
        </w:rPr>
      </w:pPr>
      <w:bookmarkStart w:id="290" w:name="_Toc1904165516"/>
      <w:r>
        <w:rPr>
          <w:rFonts w:ascii="宋体" w:eastAsia="宋体" w:hAnsi="宋体" w:cs="宋体" w:hint="eastAsia"/>
        </w:rPr>
        <w:lastRenderedPageBreak/>
        <w:t>附录一 调研感悟</w:t>
      </w:r>
      <w:bookmarkEnd w:id="290"/>
    </w:p>
    <w:p w14:paraId="5CC21278"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我们调研小组在温州市、绍兴市、金华市、杭州市等十个市，</w:t>
      </w:r>
      <w:r>
        <w:rPr>
          <w:rFonts w:ascii="Times New Roman Regular" w:eastAsia="宋体" w:hAnsi="Times New Roman Regular" w:cs="Times New Roman Regular" w:hint="eastAsia"/>
        </w:rPr>
        <w:t>24</w:t>
      </w:r>
      <w:r>
        <w:rPr>
          <w:rFonts w:ascii="Times New Roman Regular" w:eastAsia="宋体" w:hAnsi="Times New Roman Regular" w:cs="Times New Roman Regular" w:hint="eastAsia"/>
        </w:rPr>
        <w:t>个区县展开了为期一个多月的“全域公共服务一体化群众满意度与需求偏好”的调查。调查的过程是漫长且充满挑战的，小组成员两两一组，依次前往洞头区、泰顺县、罗阳县、越城区、诸暨市、上虞区、柯桥区、新昌县、东阳市、义乌市、龙游县、常山县、桐乡市、嘉善县、海盐县、德清县、安吉县、淳安县、富阳区、景宁县、定海区、普陀区、岱山县、象山县进行调研，经过调研小组的不懈努力也取得了收获。在前期的资料准备过程中，每位成员都积极参与资料的查找工作，查阅各种文献，对全域公共服务一体化有了更深入的了解，为之后的调研打下了坚实的基础。</w:t>
      </w:r>
    </w:p>
    <w:p w14:paraId="1C4B7949"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在正式发放问卷之前，我们在杭州下沙和淳安分别进行了小范围的线上与线下的小范围预调查。在线下预调查时，我们发现了问卷设置的一些问题：问卷太长，未对主题进行分类，未说明调研的情况，使得受访者填写失去耐心，随意作答。基于上述问题，我们对问卷的问题进行了删减，添加了问卷说明使受访者了解情况，并且在老师的建议下增加了矩阵量表题。经过多次的修改，终于得出了最终的问卷。但调研的过程同样是艰辛的，由于调研地区的覆盖范围广，且调研时天气的酷热的以及如何在当地展开调研是我们面临的两大问题。在线下邀请陌生人填写问卷时有人拒绝，也有老人不识字，需要我们以提问的方式进行问卷的填写，并向他们解释专业性的名词。线上通过联系当地乡镇工作人员进行问卷的宣传发放。经过我们调研小组的不懈努力，最终完成了问卷的填写。</w:t>
      </w:r>
    </w:p>
    <w:p w14:paraId="1678AA62"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此次调研，我们每位团队成员都有所收获，即使在调研的过程中遭遇了一些困境，但我们相互鼓励，砥砺前行。在文稿的写作方面，团队成员们各自发挥自己的所长，高效完成任务。这份调查报告，是我们通力协作的成果，我们不仅仅完成了文稿的写作，而且在困难中成长。</w:t>
      </w:r>
    </w:p>
    <w:p w14:paraId="2E2D224E" w14:textId="77777777" w:rsidR="00B72A3B" w:rsidRDefault="00B72A3B">
      <w:pPr>
        <w:spacing w:before="156" w:after="156"/>
        <w:ind w:firstLine="480"/>
        <w:rPr>
          <w:rFonts w:ascii="Times New Roman Regular" w:eastAsia="宋体" w:hAnsi="Times New Roman Regular" w:cs="Times New Roman Regular"/>
        </w:rPr>
      </w:pPr>
    </w:p>
    <w:p w14:paraId="1489E6BA" w14:textId="77777777" w:rsidR="00B72A3B" w:rsidRDefault="007E11EF">
      <w:pPr>
        <w:pStyle w:val="2"/>
        <w:numPr>
          <w:ilvl w:val="1"/>
          <w:numId w:val="0"/>
        </w:numPr>
        <w:ind w:left="1"/>
        <w:rPr>
          <w:rFonts w:ascii="宋体" w:eastAsia="宋体" w:hAnsi="宋体" w:cs="宋体"/>
        </w:rPr>
      </w:pPr>
      <w:bookmarkStart w:id="291" w:name="_Toc1508519818"/>
      <w:r>
        <w:rPr>
          <w:rFonts w:ascii="宋体" w:eastAsia="宋体" w:hAnsi="宋体" w:cs="宋体" w:hint="eastAsia"/>
        </w:rPr>
        <w:lastRenderedPageBreak/>
        <w:t>附录二 致谢</w:t>
      </w:r>
      <w:bookmarkEnd w:id="291"/>
    </w:p>
    <w:p w14:paraId="09651FA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首先，要感谢每一位帮助朋友对于我们填写问卷的帮助！在预调查阶段你们对于问卷提出的宝贵意见帮助我们更好地完善了问卷。我们问卷的题目设置得比较多，但是你们都认真的填写下来，没有你们的填写问卷，就没有我们的问卷数据，也就完不成此次的报告。你们的时间与努力都为我们提供了宝贵的数据。</w:t>
      </w:r>
    </w:p>
    <w:p w14:paraId="077AFD7E"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其次，感谢各个调研地区的工作人员，你们带领我们去到当地公共服务一体化较为完善的社区或乡镇学习，帮助我们更好地理解公共服务一体化的组成与运行，帮助我们发放问卷，这凭我们个人的力量是难以完成问卷的获取。</w:t>
      </w:r>
    </w:p>
    <w:p w14:paraId="145B7F60"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感谢指导老师对我们小组调研提供的指导与鼓励，联系当地政府的工作人员，带领我们去各地调研，相比老师您更像一位长者，您将实际与课本难以理解的内涵将结合，帮助我们理解，没有您的指导本次的调查效果将大打折扣。</w:t>
      </w:r>
    </w:p>
    <w:p w14:paraId="15324CF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感谢我们调研小组的每一位成员对于此次竞赛所作出的共同努力！</w:t>
      </w:r>
    </w:p>
    <w:p w14:paraId="45C0217C"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hint="eastAsia"/>
        </w:rPr>
        <w:t>这一段的调研虽已告一段落，但在如何推进公共服务一体化上，仍有很多值得深究的，希望浙江省的公共服务一体化能够更上一层楼，期待着浙江省公共服务一体化的经验推向全国。</w:t>
      </w:r>
    </w:p>
    <w:p w14:paraId="76D165E3" w14:textId="77777777" w:rsidR="00B72A3B" w:rsidRDefault="00B72A3B">
      <w:pPr>
        <w:spacing w:before="156" w:after="156"/>
        <w:ind w:firstLineChars="0" w:firstLine="0"/>
        <w:rPr>
          <w:rFonts w:ascii="宋体" w:eastAsia="宋体" w:hAnsi="宋体" w:cs="宋体"/>
          <w:b/>
          <w:bCs/>
          <w:sz w:val="32"/>
          <w:szCs w:val="32"/>
        </w:rPr>
      </w:pPr>
    </w:p>
    <w:p w14:paraId="5A3EBF7B" w14:textId="77777777" w:rsidR="00B72A3B" w:rsidRDefault="00B72A3B">
      <w:pPr>
        <w:spacing w:before="156" w:after="156"/>
        <w:ind w:firstLineChars="0" w:firstLine="0"/>
        <w:rPr>
          <w:rFonts w:ascii="宋体" w:eastAsia="宋体" w:hAnsi="宋体" w:cs="宋体"/>
          <w:b/>
          <w:bCs/>
          <w:sz w:val="32"/>
          <w:szCs w:val="32"/>
        </w:rPr>
      </w:pPr>
    </w:p>
    <w:p w14:paraId="3444C201" w14:textId="77777777" w:rsidR="00B72A3B" w:rsidRDefault="00B72A3B">
      <w:pPr>
        <w:spacing w:before="156" w:after="156"/>
        <w:ind w:firstLineChars="0" w:firstLine="0"/>
        <w:rPr>
          <w:rFonts w:ascii="宋体" w:eastAsia="宋体" w:hAnsi="宋体" w:cs="宋体"/>
          <w:b/>
          <w:bCs/>
          <w:sz w:val="32"/>
          <w:szCs w:val="32"/>
        </w:rPr>
      </w:pPr>
    </w:p>
    <w:p w14:paraId="4CD35E8E" w14:textId="77777777" w:rsidR="00B72A3B" w:rsidRDefault="00B72A3B">
      <w:pPr>
        <w:spacing w:before="156" w:after="156"/>
        <w:ind w:firstLineChars="0" w:firstLine="0"/>
        <w:rPr>
          <w:rFonts w:ascii="宋体" w:eastAsia="宋体" w:hAnsi="宋体" w:cs="宋体"/>
          <w:b/>
          <w:bCs/>
          <w:sz w:val="32"/>
          <w:szCs w:val="32"/>
        </w:rPr>
      </w:pPr>
    </w:p>
    <w:p w14:paraId="63DF3E48" w14:textId="77777777" w:rsidR="00B72A3B" w:rsidRDefault="00B72A3B">
      <w:pPr>
        <w:spacing w:before="156" w:after="156"/>
        <w:ind w:firstLineChars="0" w:firstLine="0"/>
        <w:rPr>
          <w:rFonts w:ascii="宋体" w:eastAsia="宋体" w:hAnsi="宋体" w:cs="宋体"/>
          <w:b/>
          <w:bCs/>
          <w:sz w:val="32"/>
          <w:szCs w:val="32"/>
        </w:rPr>
      </w:pPr>
    </w:p>
    <w:p w14:paraId="0665420D" w14:textId="77777777" w:rsidR="00B72A3B" w:rsidRDefault="00B72A3B">
      <w:pPr>
        <w:spacing w:before="156" w:after="156"/>
        <w:ind w:firstLineChars="0" w:firstLine="0"/>
        <w:rPr>
          <w:rFonts w:ascii="宋体" w:eastAsia="宋体" w:hAnsi="宋体" w:cs="宋体"/>
          <w:b/>
          <w:bCs/>
          <w:sz w:val="32"/>
          <w:szCs w:val="32"/>
        </w:rPr>
      </w:pPr>
    </w:p>
    <w:p w14:paraId="75A3A3CB" w14:textId="77777777" w:rsidR="00B72A3B" w:rsidRDefault="007E11EF">
      <w:pPr>
        <w:pStyle w:val="2"/>
        <w:numPr>
          <w:ilvl w:val="1"/>
          <w:numId w:val="0"/>
        </w:numPr>
        <w:rPr>
          <w:rFonts w:ascii="宋体" w:eastAsia="宋体" w:hAnsi="宋体" w:cs="宋体"/>
        </w:rPr>
      </w:pPr>
      <w:bookmarkStart w:id="292" w:name="_Toc500644644"/>
      <w:r>
        <w:rPr>
          <w:rFonts w:ascii="宋体" w:eastAsia="宋体" w:hAnsi="宋体" w:cs="宋体" w:hint="eastAsia"/>
        </w:rPr>
        <w:lastRenderedPageBreak/>
        <w:t>附录三 调查问卷</w:t>
      </w:r>
      <w:bookmarkEnd w:id="292"/>
    </w:p>
    <w:p w14:paraId="21CF8FFE" w14:textId="6503791A" w:rsidR="00B72A3B" w:rsidRDefault="007E11EF">
      <w:pPr>
        <w:spacing w:before="156" w:after="156"/>
        <w:ind w:firstLine="643"/>
        <w:jc w:val="center"/>
        <w:rPr>
          <w:b/>
          <w:sz w:val="32"/>
        </w:rPr>
      </w:pPr>
      <w:r>
        <w:rPr>
          <w:rFonts w:hint="eastAsia"/>
          <w:b/>
          <w:sz w:val="32"/>
        </w:rPr>
        <w:t>民</w:t>
      </w:r>
      <w:del w:id="293" w:author="User" w:date="2024-09-01T20:21:00Z">
        <w:r w:rsidDel="009777E9">
          <w:rPr>
            <w:rFonts w:eastAsia="宋体" w:hint="eastAsia"/>
            <w:b/>
            <w:sz w:val="32"/>
          </w:rPr>
          <w:delText>声</w:delText>
        </w:r>
      </w:del>
      <w:ins w:id="294" w:author="User" w:date="2024-09-01T20:21:00Z">
        <w:r w:rsidR="009777E9">
          <w:rPr>
            <w:rFonts w:eastAsia="宋体" w:hint="eastAsia"/>
            <w:b/>
            <w:sz w:val="32"/>
          </w:rPr>
          <w:t>生</w:t>
        </w:r>
      </w:ins>
      <w:r>
        <w:rPr>
          <w:rFonts w:eastAsia="宋体" w:hint="eastAsia"/>
          <w:b/>
          <w:sz w:val="32"/>
        </w:rPr>
        <w:t>为大</w:t>
      </w:r>
      <w:r>
        <w:rPr>
          <w:rFonts w:hint="eastAsia"/>
          <w:b/>
          <w:sz w:val="32"/>
        </w:rPr>
        <w:t>·服务共进</w:t>
      </w:r>
    </w:p>
    <w:p w14:paraId="32D3D6D2" w14:textId="77777777" w:rsidR="00B72A3B" w:rsidRDefault="007E11EF">
      <w:pPr>
        <w:spacing w:before="156" w:after="156"/>
        <w:ind w:firstLine="643"/>
        <w:jc w:val="center"/>
        <w:rPr>
          <w:b/>
          <w:sz w:val="32"/>
        </w:rPr>
      </w:pPr>
      <w:r>
        <w:rPr>
          <w:rFonts w:eastAsia="宋体" w:hint="eastAsia"/>
          <w:b/>
          <w:sz w:val="32"/>
        </w:rPr>
        <w:t>关于</w:t>
      </w:r>
      <w:r>
        <w:rPr>
          <w:rFonts w:hint="eastAsia"/>
          <w:b/>
          <w:sz w:val="32"/>
        </w:rPr>
        <w:t>全域公共服务一体化群众满意度与需求偏好的</w:t>
      </w:r>
      <w:r>
        <w:rPr>
          <w:rFonts w:eastAsia="宋体" w:hint="eastAsia"/>
          <w:b/>
          <w:sz w:val="32"/>
        </w:rPr>
        <w:t>问卷</w:t>
      </w:r>
      <w:r>
        <w:rPr>
          <w:rFonts w:hint="eastAsia"/>
          <w:b/>
          <w:sz w:val="32"/>
        </w:rPr>
        <w:t>调查</w:t>
      </w:r>
    </w:p>
    <w:p w14:paraId="03E4FE13" w14:textId="77777777" w:rsidR="00B72A3B" w:rsidRDefault="00B72A3B">
      <w:pPr>
        <w:spacing w:before="156" w:after="156"/>
        <w:ind w:firstLine="480"/>
      </w:pPr>
    </w:p>
    <w:p w14:paraId="02F3D2D5" w14:textId="77777777" w:rsidR="00B72A3B" w:rsidRDefault="007E11EF">
      <w:pPr>
        <w:spacing w:before="156" w:after="156"/>
        <w:ind w:firstLine="480"/>
        <w:rPr>
          <w:rFonts w:ascii="Times New Roman" w:eastAsia="Times New Roman" w:hAnsi="Times New Roman" w:cs="Times New Roman"/>
          <w:color w:val="666666"/>
        </w:rPr>
      </w:pPr>
      <w:r>
        <w:rPr>
          <w:rFonts w:ascii="PMingLiU" w:eastAsia="PMingLiU" w:hAnsi="PMingLiU" w:cs="PMingLiU"/>
          <w:color w:val="666666"/>
        </w:rPr>
        <w:t>您好！</w:t>
      </w:r>
      <w:r>
        <w:rPr>
          <w:rFonts w:ascii="PMingLiU" w:eastAsia="宋体" w:hAnsi="PMingLiU" w:cs="PMingLiU" w:hint="eastAsia"/>
          <w:color w:val="666666"/>
        </w:rPr>
        <w:t>我们</w:t>
      </w:r>
      <w:r>
        <w:rPr>
          <w:rFonts w:ascii="PMingLiU" w:eastAsia="PMingLiU" w:hAnsi="PMingLiU" w:cs="PMingLiU"/>
          <w:color w:val="666666"/>
        </w:rPr>
        <w:t>正在进行全域公共服务一体化</w:t>
      </w:r>
      <w:r>
        <w:rPr>
          <w:rFonts w:ascii="PMingLiU" w:eastAsia="宋体" w:hAnsi="PMingLiU" w:cs="PMingLiU" w:hint="eastAsia"/>
          <w:color w:val="666666"/>
        </w:rPr>
        <w:t>群众满意度与需求偏好</w:t>
      </w:r>
      <w:r>
        <w:rPr>
          <w:rFonts w:ascii="PMingLiU" w:eastAsia="PMingLiU" w:hAnsi="PMingLiU" w:cs="PMingLiU"/>
          <w:color w:val="666666"/>
        </w:rPr>
        <w:t>调查，公共服务一体化</w:t>
      </w:r>
      <w:r>
        <w:rPr>
          <w:rFonts w:ascii="PMingLiU" w:eastAsia="PMingLiU" w:hAnsi="PMingLiU" w:cs="PMingLiU"/>
          <w:color w:val="333333"/>
        </w:rPr>
        <w:t>政府、企业和社会组织等公共部门通过整合和协调各种资源，实现公共服务的高效供给。</w:t>
      </w:r>
    </w:p>
    <w:p w14:paraId="5EEBE422" w14:textId="77777777" w:rsidR="00B72A3B" w:rsidRDefault="007E11EF">
      <w:pPr>
        <w:spacing w:before="156" w:after="156"/>
        <w:ind w:firstLine="480"/>
      </w:pPr>
      <w:r>
        <w:rPr>
          <w:rFonts w:ascii="PMingLiU" w:eastAsia="PMingLiU" w:hAnsi="PMingLiU" w:cs="PMingLiU"/>
          <w:color w:val="333333"/>
        </w:rPr>
        <w:t>本次问卷采取匿名方式，答案无对错之分，且仅用于调查研究，您的信息不会泄露。请从下列选项中选出您认为最适合的选项。</w:t>
      </w:r>
    </w:p>
    <w:p w14:paraId="1A9BD362" w14:textId="77777777" w:rsidR="00B72A3B" w:rsidRDefault="007E11EF">
      <w:pPr>
        <w:spacing w:before="156" w:after="156"/>
        <w:ind w:firstLine="480"/>
      </w:pPr>
      <w:r>
        <w:rPr>
          <w:rFonts w:ascii="PMingLiU" w:eastAsia="PMingLiU" w:hAnsi="PMingLiU" w:cs="PMingLiU"/>
        </w:rPr>
        <w:t>基本信息</w:t>
      </w:r>
    </w:p>
    <w:p w14:paraId="670917B6" w14:textId="77777777" w:rsidR="00B72A3B" w:rsidRDefault="007E11EF">
      <w:pPr>
        <w:spacing w:before="156" w:after="156"/>
        <w:ind w:firstLine="480"/>
      </w:pPr>
      <w:r>
        <w:rPr>
          <w:rFonts w:ascii="PMingLiU" w:eastAsia="PMingLiU" w:hAnsi="PMingLiU" w:cs="PMingLiU"/>
        </w:rPr>
        <w:t>您的性别：</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375982AE" w14:textId="77777777">
        <w:trPr>
          <w:trHeight w:val="500"/>
        </w:trPr>
        <w:tc>
          <w:tcPr>
            <w:tcW w:w="8856" w:type="dxa"/>
            <w:shd w:val="clear" w:color="auto" w:fill="FFFFFF"/>
            <w:vAlign w:val="center"/>
          </w:tcPr>
          <w:p w14:paraId="62DF9B6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男</w:t>
            </w:r>
          </w:p>
        </w:tc>
      </w:tr>
      <w:tr w:rsidR="00B72A3B" w14:paraId="449CB22F" w14:textId="77777777">
        <w:trPr>
          <w:trHeight w:val="500"/>
        </w:trPr>
        <w:tc>
          <w:tcPr>
            <w:tcW w:w="8856" w:type="dxa"/>
            <w:shd w:val="clear" w:color="auto" w:fill="FFFFFF"/>
            <w:vAlign w:val="center"/>
          </w:tcPr>
          <w:p w14:paraId="7FF712E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女</w:t>
            </w:r>
          </w:p>
        </w:tc>
      </w:tr>
    </w:tbl>
    <w:p w14:paraId="4A6C8A91" w14:textId="77777777" w:rsidR="00B72A3B" w:rsidRDefault="00B72A3B">
      <w:pPr>
        <w:spacing w:before="156" w:after="156"/>
        <w:ind w:firstLineChars="0" w:firstLine="0"/>
      </w:pPr>
    </w:p>
    <w:p w14:paraId="410CC02E" w14:textId="77777777" w:rsidR="00B72A3B" w:rsidRDefault="007E11EF">
      <w:pPr>
        <w:spacing w:before="156" w:after="156"/>
        <w:ind w:firstLine="480"/>
      </w:pPr>
      <w:r>
        <w:rPr>
          <w:rFonts w:ascii="PMingLiU" w:eastAsia="PMingLiU" w:hAnsi="PMingLiU" w:cs="PMingLiU"/>
        </w:rPr>
        <w:t>您的年龄段：</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2077"/>
        <w:gridCol w:w="2077"/>
        <w:gridCol w:w="2076"/>
        <w:gridCol w:w="2076"/>
      </w:tblGrid>
      <w:tr w:rsidR="00B72A3B" w14:paraId="79699423" w14:textId="77777777">
        <w:trPr>
          <w:trHeight w:val="500"/>
        </w:trPr>
        <w:tc>
          <w:tcPr>
            <w:tcW w:w="2214" w:type="dxa"/>
            <w:shd w:val="clear" w:color="auto" w:fill="FFFFFF"/>
            <w:vAlign w:val="center"/>
          </w:tcPr>
          <w:p w14:paraId="213586F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○18</w:t>
            </w:r>
            <w:r>
              <w:rPr>
                <w:rFonts w:ascii="PMingLiU" w:eastAsia="PMingLiU" w:hAnsi="PMingLiU" w:cs="PMingLiU"/>
              </w:rPr>
              <w:t>岁以下</w:t>
            </w:r>
          </w:p>
        </w:tc>
        <w:tc>
          <w:tcPr>
            <w:tcW w:w="2214" w:type="dxa"/>
            <w:shd w:val="clear" w:color="auto" w:fill="FFFFFF"/>
            <w:vAlign w:val="center"/>
          </w:tcPr>
          <w:p w14:paraId="1D86AA6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○18~25</w:t>
            </w:r>
          </w:p>
        </w:tc>
        <w:tc>
          <w:tcPr>
            <w:tcW w:w="2214" w:type="dxa"/>
            <w:shd w:val="clear" w:color="auto" w:fill="FFFFFF"/>
            <w:vAlign w:val="center"/>
          </w:tcPr>
          <w:p w14:paraId="5244565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○26~30</w:t>
            </w:r>
          </w:p>
        </w:tc>
        <w:tc>
          <w:tcPr>
            <w:tcW w:w="2214" w:type="dxa"/>
            <w:shd w:val="clear" w:color="auto" w:fill="FFFFFF"/>
            <w:vAlign w:val="center"/>
          </w:tcPr>
          <w:p w14:paraId="22B0F31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○31~40</w:t>
            </w:r>
          </w:p>
        </w:tc>
      </w:tr>
      <w:tr w:rsidR="00B72A3B" w14:paraId="1DF1ED2D" w14:textId="77777777">
        <w:trPr>
          <w:trHeight w:val="500"/>
        </w:trPr>
        <w:tc>
          <w:tcPr>
            <w:tcW w:w="2214" w:type="dxa"/>
            <w:shd w:val="clear" w:color="auto" w:fill="FFFFFF"/>
            <w:vAlign w:val="center"/>
          </w:tcPr>
          <w:p w14:paraId="6264EF0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○41~50</w:t>
            </w:r>
          </w:p>
        </w:tc>
        <w:tc>
          <w:tcPr>
            <w:tcW w:w="2214" w:type="dxa"/>
            <w:shd w:val="clear" w:color="auto" w:fill="FFFFFF"/>
            <w:vAlign w:val="center"/>
          </w:tcPr>
          <w:p w14:paraId="5534057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○51~60</w:t>
            </w:r>
          </w:p>
        </w:tc>
        <w:tc>
          <w:tcPr>
            <w:tcW w:w="2214" w:type="dxa"/>
            <w:shd w:val="clear" w:color="auto" w:fill="FFFFFF"/>
            <w:vAlign w:val="center"/>
          </w:tcPr>
          <w:p w14:paraId="47C2791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○60</w:t>
            </w:r>
            <w:r>
              <w:rPr>
                <w:rFonts w:ascii="PMingLiU" w:eastAsia="PMingLiU" w:hAnsi="PMingLiU" w:cs="PMingLiU"/>
              </w:rPr>
              <w:t>以上</w:t>
            </w:r>
          </w:p>
        </w:tc>
        <w:tc>
          <w:tcPr>
            <w:tcW w:w="2214" w:type="dxa"/>
            <w:shd w:val="clear" w:color="auto" w:fill="FFFFFF"/>
            <w:vAlign w:val="center"/>
          </w:tcPr>
          <w:p w14:paraId="0AACB03E" w14:textId="77777777" w:rsidR="00B72A3B" w:rsidRDefault="00B72A3B">
            <w:pPr>
              <w:spacing w:before="156" w:after="156"/>
              <w:ind w:firstLine="560"/>
              <w:jc w:val="left"/>
              <w:rPr>
                <w:rFonts w:ascii="微软雅黑" w:eastAsia="微软雅黑" w:hAnsi="微软雅黑" w:cs="微软雅黑"/>
                <w:sz w:val="28"/>
              </w:rPr>
            </w:pPr>
          </w:p>
        </w:tc>
      </w:tr>
    </w:tbl>
    <w:p w14:paraId="6524A918" w14:textId="77777777" w:rsidR="00B72A3B" w:rsidRDefault="007E11EF">
      <w:pPr>
        <w:spacing w:before="156" w:after="156"/>
        <w:ind w:firstLineChars="0" w:firstLine="420"/>
      </w:pPr>
      <w:r>
        <w:rPr>
          <w:rFonts w:ascii="PMingLiU" w:eastAsia="PMingLiU" w:hAnsi="PMingLiU" w:cs="PMingLiU"/>
        </w:rPr>
        <w:t>您所在的县市区：</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738F6F5E" w14:textId="77777777">
        <w:trPr>
          <w:trHeight w:val="500"/>
        </w:trPr>
        <w:tc>
          <w:tcPr>
            <w:tcW w:w="8856" w:type="dxa"/>
            <w:shd w:val="clear" w:color="auto" w:fill="FFFFFF"/>
            <w:vAlign w:val="center"/>
          </w:tcPr>
          <w:p w14:paraId="4A77DE1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衢州市龙游县</w:t>
            </w:r>
          </w:p>
        </w:tc>
      </w:tr>
      <w:tr w:rsidR="00B72A3B" w14:paraId="68B86B08" w14:textId="77777777">
        <w:trPr>
          <w:trHeight w:val="500"/>
        </w:trPr>
        <w:tc>
          <w:tcPr>
            <w:tcW w:w="8856" w:type="dxa"/>
            <w:shd w:val="clear" w:color="auto" w:fill="FFFFFF"/>
            <w:vAlign w:val="center"/>
          </w:tcPr>
          <w:p w14:paraId="60B05BA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丽水市景宁县</w:t>
            </w:r>
          </w:p>
        </w:tc>
      </w:tr>
      <w:tr w:rsidR="00B72A3B" w14:paraId="3D8E4541" w14:textId="77777777">
        <w:trPr>
          <w:trHeight w:val="500"/>
        </w:trPr>
        <w:tc>
          <w:tcPr>
            <w:tcW w:w="8856" w:type="dxa"/>
            <w:shd w:val="clear" w:color="auto" w:fill="FFFFFF"/>
            <w:vAlign w:val="center"/>
          </w:tcPr>
          <w:p w14:paraId="05EF048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杭州市淳安县</w:t>
            </w:r>
          </w:p>
        </w:tc>
      </w:tr>
      <w:tr w:rsidR="00B72A3B" w14:paraId="221DC173" w14:textId="77777777">
        <w:trPr>
          <w:trHeight w:val="500"/>
        </w:trPr>
        <w:tc>
          <w:tcPr>
            <w:tcW w:w="8856" w:type="dxa"/>
            <w:shd w:val="clear" w:color="auto" w:fill="FFFFFF"/>
            <w:vAlign w:val="center"/>
          </w:tcPr>
          <w:p w14:paraId="160392A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舟山市普陀区</w:t>
            </w:r>
          </w:p>
        </w:tc>
      </w:tr>
      <w:tr w:rsidR="00B72A3B" w14:paraId="27B6FADD" w14:textId="77777777">
        <w:trPr>
          <w:trHeight w:val="500"/>
        </w:trPr>
        <w:tc>
          <w:tcPr>
            <w:tcW w:w="8856" w:type="dxa"/>
            <w:shd w:val="clear" w:color="auto" w:fill="FFFFFF"/>
            <w:vAlign w:val="center"/>
          </w:tcPr>
          <w:p w14:paraId="6A9315C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舟山市定海区</w:t>
            </w:r>
          </w:p>
        </w:tc>
      </w:tr>
      <w:tr w:rsidR="00B72A3B" w14:paraId="150E0AA0" w14:textId="77777777">
        <w:trPr>
          <w:trHeight w:val="500"/>
        </w:trPr>
        <w:tc>
          <w:tcPr>
            <w:tcW w:w="8856" w:type="dxa"/>
            <w:shd w:val="clear" w:color="auto" w:fill="FFFFFF"/>
            <w:vAlign w:val="center"/>
          </w:tcPr>
          <w:p w14:paraId="31C2B10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舟山市岱山县</w:t>
            </w:r>
          </w:p>
        </w:tc>
      </w:tr>
      <w:tr w:rsidR="00B72A3B" w14:paraId="44673A4C" w14:textId="77777777">
        <w:trPr>
          <w:trHeight w:val="500"/>
        </w:trPr>
        <w:tc>
          <w:tcPr>
            <w:tcW w:w="8856" w:type="dxa"/>
            <w:shd w:val="clear" w:color="auto" w:fill="FFFFFF"/>
            <w:vAlign w:val="center"/>
          </w:tcPr>
          <w:p w14:paraId="56BA4EA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舟山市嵊泗县</w:t>
            </w:r>
          </w:p>
        </w:tc>
      </w:tr>
      <w:tr w:rsidR="00B72A3B" w14:paraId="3F0F06F9" w14:textId="77777777">
        <w:trPr>
          <w:trHeight w:val="500"/>
        </w:trPr>
        <w:tc>
          <w:tcPr>
            <w:tcW w:w="8856" w:type="dxa"/>
            <w:shd w:val="clear" w:color="auto" w:fill="FFFFFF"/>
            <w:vAlign w:val="center"/>
          </w:tcPr>
          <w:p w14:paraId="47345E3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其他（</w:t>
            </w:r>
            <w:r>
              <w:rPr>
                <w:rFonts w:ascii="Times New Roman" w:eastAsia="Times New Roman" w:hAnsi="Times New Roman" w:cs="Times New Roman"/>
              </w:rPr>
              <w:t>xx</w:t>
            </w:r>
            <w:r>
              <w:rPr>
                <w:rFonts w:ascii="PMingLiU" w:eastAsia="PMingLiU" w:hAnsi="PMingLiU" w:cs="PMingLiU"/>
              </w:rPr>
              <w:t>市</w:t>
            </w:r>
            <w:r>
              <w:rPr>
                <w:rFonts w:ascii="Times New Roman" w:eastAsia="Times New Roman" w:hAnsi="Times New Roman" w:cs="Times New Roman"/>
              </w:rPr>
              <w:t>xx</w:t>
            </w:r>
            <w:r>
              <w:rPr>
                <w:rFonts w:ascii="PMingLiU" w:eastAsia="PMingLiU" w:hAnsi="PMingLiU" w:cs="PMingLiU"/>
              </w:rPr>
              <w:t>县，请说明）</w:t>
            </w:r>
            <w:r>
              <w:rPr>
                <w:rFonts w:ascii="Times New Roman" w:eastAsia="Times New Roman" w:hAnsi="Times New Roman" w:cs="Times New Roman"/>
              </w:rPr>
              <w:t xml:space="preserve"> _________________</w:t>
            </w:r>
          </w:p>
        </w:tc>
      </w:tr>
    </w:tbl>
    <w:p w14:paraId="3E8B51A1" w14:textId="77777777" w:rsidR="00B72A3B" w:rsidRDefault="00B72A3B">
      <w:pPr>
        <w:spacing w:before="156" w:after="156"/>
        <w:ind w:firstLineChars="0" w:firstLine="0"/>
      </w:pPr>
    </w:p>
    <w:p w14:paraId="01C758CC" w14:textId="77777777" w:rsidR="00B72A3B" w:rsidRDefault="007E11EF">
      <w:pPr>
        <w:spacing w:before="156" w:after="156"/>
        <w:ind w:firstLine="480"/>
      </w:pPr>
      <w:r>
        <w:rPr>
          <w:rFonts w:ascii="PMingLiU" w:eastAsia="PMingLiU" w:hAnsi="PMingLiU" w:cs="PMingLiU"/>
        </w:rPr>
        <w:t>是否为本村（镇）常住人口：</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CFD730B" w14:textId="77777777">
        <w:trPr>
          <w:trHeight w:val="500"/>
        </w:trPr>
        <w:tc>
          <w:tcPr>
            <w:tcW w:w="8856" w:type="dxa"/>
            <w:shd w:val="clear" w:color="auto" w:fill="FFFFFF"/>
            <w:vAlign w:val="center"/>
          </w:tcPr>
          <w:p w14:paraId="57A62C4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是</w:t>
            </w:r>
          </w:p>
        </w:tc>
      </w:tr>
      <w:tr w:rsidR="00B72A3B" w14:paraId="40C1B8FD" w14:textId="77777777">
        <w:trPr>
          <w:trHeight w:val="500"/>
        </w:trPr>
        <w:tc>
          <w:tcPr>
            <w:tcW w:w="8856" w:type="dxa"/>
            <w:shd w:val="clear" w:color="auto" w:fill="FFFFFF"/>
            <w:vAlign w:val="center"/>
          </w:tcPr>
          <w:p w14:paraId="42332FE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否</w:t>
            </w:r>
          </w:p>
        </w:tc>
      </w:tr>
    </w:tbl>
    <w:p w14:paraId="62E2965A" w14:textId="77777777" w:rsidR="00B72A3B" w:rsidRDefault="00B72A3B">
      <w:pPr>
        <w:spacing w:before="156" w:after="156"/>
        <w:ind w:firstLineChars="0" w:firstLine="0"/>
      </w:pPr>
    </w:p>
    <w:p w14:paraId="29AEEFBC" w14:textId="77777777" w:rsidR="00B72A3B" w:rsidRDefault="007E11EF">
      <w:pPr>
        <w:spacing w:before="156" w:after="156"/>
        <w:ind w:firstLine="480"/>
      </w:pPr>
      <w:r>
        <w:rPr>
          <w:rFonts w:ascii="PMingLiU" w:eastAsia="PMingLiU" w:hAnsi="PMingLiU" w:cs="PMingLiU"/>
        </w:rPr>
        <w:lastRenderedPageBreak/>
        <w:t>您的职业</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011B7C0" w14:textId="77777777">
        <w:trPr>
          <w:trHeight w:val="500"/>
        </w:trPr>
        <w:tc>
          <w:tcPr>
            <w:tcW w:w="8856" w:type="dxa"/>
            <w:shd w:val="clear" w:color="auto" w:fill="FFFFFF"/>
            <w:vAlign w:val="center"/>
          </w:tcPr>
          <w:p w14:paraId="372FCE7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政府工作人员</w:t>
            </w:r>
          </w:p>
        </w:tc>
      </w:tr>
      <w:tr w:rsidR="00B72A3B" w14:paraId="1344547E" w14:textId="77777777">
        <w:trPr>
          <w:trHeight w:val="500"/>
        </w:trPr>
        <w:tc>
          <w:tcPr>
            <w:tcW w:w="8856" w:type="dxa"/>
            <w:shd w:val="clear" w:color="auto" w:fill="FFFFFF"/>
            <w:vAlign w:val="center"/>
          </w:tcPr>
          <w:p w14:paraId="02C323E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社区</w:t>
            </w:r>
            <w:r>
              <w:rPr>
                <w:rFonts w:ascii="Times New Roman" w:eastAsia="Times New Roman" w:hAnsi="Times New Roman" w:cs="Times New Roman"/>
              </w:rPr>
              <w:t>/</w:t>
            </w:r>
            <w:r>
              <w:rPr>
                <w:rFonts w:ascii="PMingLiU" w:eastAsia="PMingLiU" w:hAnsi="PMingLiU" w:cs="PMingLiU"/>
              </w:rPr>
              <w:t>乡村干部</w:t>
            </w:r>
          </w:p>
        </w:tc>
      </w:tr>
      <w:tr w:rsidR="00B72A3B" w14:paraId="682EA8B1" w14:textId="77777777">
        <w:trPr>
          <w:trHeight w:val="500"/>
        </w:trPr>
        <w:tc>
          <w:tcPr>
            <w:tcW w:w="8856" w:type="dxa"/>
            <w:shd w:val="clear" w:color="auto" w:fill="FFFFFF"/>
            <w:vAlign w:val="center"/>
          </w:tcPr>
          <w:p w14:paraId="3F6A32E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企业管理人员</w:t>
            </w:r>
          </w:p>
        </w:tc>
      </w:tr>
      <w:tr w:rsidR="00B72A3B" w14:paraId="6D1DDBA1" w14:textId="77777777">
        <w:trPr>
          <w:trHeight w:val="500"/>
        </w:trPr>
        <w:tc>
          <w:tcPr>
            <w:tcW w:w="8856" w:type="dxa"/>
            <w:shd w:val="clear" w:color="auto" w:fill="FFFFFF"/>
            <w:vAlign w:val="center"/>
          </w:tcPr>
          <w:p w14:paraId="610A8F0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农民</w:t>
            </w:r>
            <w:r>
              <w:rPr>
                <w:rFonts w:ascii="Times New Roman" w:eastAsia="Times New Roman" w:hAnsi="Times New Roman" w:cs="Times New Roman"/>
              </w:rPr>
              <w:t>/</w:t>
            </w:r>
            <w:r>
              <w:rPr>
                <w:rFonts w:ascii="PMingLiU" w:eastAsia="PMingLiU" w:hAnsi="PMingLiU" w:cs="PMingLiU"/>
              </w:rPr>
              <w:t>服务使用者</w:t>
            </w:r>
          </w:p>
        </w:tc>
      </w:tr>
      <w:tr w:rsidR="00B72A3B" w14:paraId="121FFD8B" w14:textId="77777777">
        <w:trPr>
          <w:trHeight w:val="500"/>
        </w:trPr>
        <w:tc>
          <w:tcPr>
            <w:tcW w:w="8856" w:type="dxa"/>
            <w:shd w:val="clear" w:color="auto" w:fill="FFFFFF"/>
            <w:vAlign w:val="center"/>
          </w:tcPr>
          <w:p w14:paraId="2D7F926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其他（请说明）</w:t>
            </w:r>
            <w:r>
              <w:rPr>
                <w:rFonts w:ascii="Times New Roman" w:eastAsia="Times New Roman" w:hAnsi="Times New Roman" w:cs="Times New Roman"/>
              </w:rPr>
              <w:t xml:space="preserve"> _________________</w:t>
            </w:r>
          </w:p>
        </w:tc>
      </w:tr>
    </w:tbl>
    <w:p w14:paraId="704E7098" w14:textId="77777777" w:rsidR="00B72A3B" w:rsidRDefault="00B72A3B">
      <w:pPr>
        <w:spacing w:before="156" w:after="156"/>
        <w:ind w:firstLineChars="0" w:firstLine="0"/>
      </w:pPr>
    </w:p>
    <w:p w14:paraId="0C4272C7" w14:textId="77777777" w:rsidR="00B72A3B" w:rsidRDefault="007E11EF">
      <w:pPr>
        <w:spacing w:before="156" w:after="156"/>
        <w:ind w:firstLine="480"/>
      </w:pPr>
      <w:r>
        <w:rPr>
          <w:rFonts w:ascii="PMingLiU" w:eastAsia="PMingLiU" w:hAnsi="PMingLiU" w:cs="PMingLiU"/>
        </w:rPr>
        <w:t>您是否为返乡大学生？</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08B84753" w14:textId="77777777">
        <w:trPr>
          <w:trHeight w:val="500"/>
        </w:trPr>
        <w:tc>
          <w:tcPr>
            <w:tcW w:w="8856" w:type="dxa"/>
            <w:shd w:val="clear" w:color="auto" w:fill="FFFFFF"/>
            <w:vAlign w:val="center"/>
          </w:tcPr>
          <w:p w14:paraId="6C3A03F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是</w:t>
            </w:r>
          </w:p>
        </w:tc>
      </w:tr>
      <w:tr w:rsidR="00B72A3B" w14:paraId="0C7C6933" w14:textId="77777777">
        <w:trPr>
          <w:trHeight w:val="500"/>
        </w:trPr>
        <w:tc>
          <w:tcPr>
            <w:tcW w:w="8856" w:type="dxa"/>
            <w:shd w:val="clear" w:color="auto" w:fill="FFFFFF"/>
            <w:vAlign w:val="center"/>
          </w:tcPr>
          <w:p w14:paraId="2094EE0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否</w:t>
            </w:r>
          </w:p>
        </w:tc>
      </w:tr>
    </w:tbl>
    <w:p w14:paraId="1BDC7729" w14:textId="77777777" w:rsidR="00B72A3B" w:rsidRDefault="00B72A3B">
      <w:pPr>
        <w:spacing w:before="156" w:after="156"/>
        <w:ind w:firstLineChars="0" w:firstLine="0"/>
      </w:pPr>
    </w:p>
    <w:p w14:paraId="73D42B1F" w14:textId="77777777" w:rsidR="00B72A3B" w:rsidRDefault="007E11EF">
      <w:pPr>
        <w:spacing w:before="156" w:after="156"/>
        <w:ind w:firstLine="480"/>
      </w:pPr>
      <w:r>
        <w:rPr>
          <w:rFonts w:ascii="PMingLiU" w:eastAsia="PMingLiU" w:hAnsi="PMingLiU" w:cs="PMingLiU"/>
        </w:rPr>
        <w:t>您的月收入状况？</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35B704E1" w14:textId="77777777">
        <w:trPr>
          <w:trHeight w:val="500"/>
        </w:trPr>
        <w:tc>
          <w:tcPr>
            <w:tcW w:w="8856" w:type="dxa"/>
            <w:shd w:val="clear" w:color="auto" w:fill="FFFFFF"/>
            <w:vAlign w:val="center"/>
          </w:tcPr>
          <w:p w14:paraId="2D872C3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w:t>
            </w:r>
            <w:r>
              <w:rPr>
                <w:rFonts w:ascii="Times New Roman" w:eastAsia="Times New Roman" w:hAnsi="Times New Roman" w:cs="Times New Roman"/>
              </w:rPr>
              <w:t>1000</w:t>
            </w:r>
          </w:p>
        </w:tc>
      </w:tr>
      <w:tr w:rsidR="00B72A3B" w14:paraId="2B14721F" w14:textId="77777777">
        <w:trPr>
          <w:trHeight w:val="500"/>
        </w:trPr>
        <w:tc>
          <w:tcPr>
            <w:tcW w:w="8856" w:type="dxa"/>
            <w:shd w:val="clear" w:color="auto" w:fill="FFFFFF"/>
            <w:vAlign w:val="center"/>
          </w:tcPr>
          <w:p w14:paraId="4943049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○1000~2000</w:t>
            </w:r>
            <w:r>
              <w:rPr>
                <w:rFonts w:ascii="PMingLiU" w:eastAsia="PMingLiU" w:hAnsi="PMingLiU" w:cs="PMingLiU"/>
              </w:rPr>
              <w:t>元</w:t>
            </w:r>
          </w:p>
        </w:tc>
      </w:tr>
      <w:tr w:rsidR="00B72A3B" w14:paraId="7EF3E4DA" w14:textId="77777777">
        <w:trPr>
          <w:trHeight w:val="500"/>
        </w:trPr>
        <w:tc>
          <w:tcPr>
            <w:tcW w:w="8856" w:type="dxa"/>
            <w:shd w:val="clear" w:color="auto" w:fill="FFFFFF"/>
            <w:vAlign w:val="center"/>
          </w:tcPr>
          <w:p w14:paraId="4A6AD17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○2000~5000</w:t>
            </w:r>
            <w:r>
              <w:rPr>
                <w:rFonts w:ascii="PMingLiU" w:eastAsia="PMingLiU" w:hAnsi="PMingLiU" w:cs="PMingLiU"/>
              </w:rPr>
              <w:t>元</w:t>
            </w:r>
          </w:p>
        </w:tc>
      </w:tr>
      <w:tr w:rsidR="00B72A3B" w14:paraId="19E76964" w14:textId="77777777">
        <w:trPr>
          <w:trHeight w:val="500"/>
        </w:trPr>
        <w:tc>
          <w:tcPr>
            <w:tcW w:w="8856" w:type="dxa"/>
            <w:shd w:val="clear" w:color="auto" w:fill="FFFFFF"/>
            <w:vAlign w:val="center"/>
          </w:tcPr>
          <w:p w14:paraId="6D9F78B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w:t>
            </w:r>
            <w:r>
              <w:rPr>
                <w:rFonts w:ascii="PMingLiU" w:eastAsia="PMingLiU" w:hAnsi="PMingLiU" w:cs="PMingLiU"/>
              </w:rPr>
              <w:t>＞</w:t>
            </w:r>
            <w:r>
              <w:rPr>
                <w:rFonts w:ascii="Times New Roman" w:eastAsia="Times New Roman" w:hAnsi="Times New Roman" w:cs="Times New Roman"/>
              </w:rPr>
              <w:t>5000</w:t>
            </w:r>
            <w:r>
              <w:rPr>
                <w:rFonts w:ascii="PMingLiU" w:eastAsia="PMingLiU" w:hAnsi="PMingLiU" w:cs="PMingLiU"/>
              </w:rPr>
              <w:t>元</w:t>
            </w:r>
          </w:p>
        </w:tc>
      </w:tr>
    </w:tbl>
    <w:p w14:paraId="5DC2D181" w14:textId="77777777" w:rsidR="00B72A3B" w:rsidRDefault="00B72A3B">
      <w:pPr>
        <w:spacing w:before="156" w:after="156"/>
        <w:ind w:firstLineChars="0" w:firstLine="0"/>
      </w:pPr>
    </w:p>
    <w:p w14:paraId="15EC3A33" w14:textId="77777777" w:rsidR="00B72A3B" w:rsidRDefault="007E11EF">
      <w:pPr>
        <w:spacing w:before="156" w:after="156"/>
        <w:ind w:firstLine="480"/>
      </w:pPr>
      <w:r>
        <w:rPr>
          <w:rFonts w:ascii="PMingLiU" w:eastAsia="PMingLiU" w:hAnsi="PMingLiU" w:cs="PMingLiU"/>
        </w:rPr>
        <w:t>您收入的基本来源：</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5DE88AB3" w14:textId="77777777">
        <w:trPr>
          <w:trHeight w:val="500"/>
        </w:trPr>
        <w:tc>
          <w:tcPr>
            <w:tcW w:w="8856" w:type="dxa"/>
            <w:shd w:val="clear" w:color="auto" w:fill="FFFFFF"/>
            <w:vAlign w:val="center"/>
          </w:tcPr>
          <w:p w14:paraId="2281856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经营性收入（个体小买卖、加工、运输等）</w:t>
            </w:r>
          </w:p>
        </w:tc>
      </w:tr>
      <w:tr w:rsidR="00B72A3B" w14:paraId="3F72BFD5" w14:textId="77777777">
        <w:trPr>
          <w:trHeight w:val="500"/>
        </w:trPr>
        <w:tc>
          <w:tcPr>
            <w:tcW w:w="8856" w:type="dxa"/>
            <w:shd w:val="clear" w:color="auto" w:fill="FFFFFF"/>
            <w:vAlign w:val="center"/>
          </w:tcPr>
          <w:p w14:paraId="3D1DE8A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转移性收入（政府补贴、救济等）</w:t>
            </w:r>
          </w:p>
        </w:tc>
      </w:tr>
      <w:tr w:rsidR="00B72A3B" w14:paraId="28E57BB1" w14:textId="77777777">
        <w:trPr>
          <w:trHeight w:val="500"/>
        </w:trPr>
        <w:tc>
          <w:tcPr>
            <w:tcW w:w="8856" w:type="dxa"/>
            <w:shd w:val="clear" w:color="auto" w:fill="FFFFFF"/>
            <w:vAlign w:val="center"/>
          </w:tcPr>
          <w:p w14:paraId="3036299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财产性收入（利息、股利、租金等）</w:t>
            </w:r>
          </w:p>
        </w:tc>
      </w:tr>
      <w:tr w:rsidR="00B72A3B" w14:paraId="182D6859" w14:textId="77777777">
        <w:trPr>
          <w:trHeight w:val="500"/>
        </w:trPr>
        <w:tc>
          <w:tcPr>
            <w:tcW w:w="8856" w:type="dxa"/>
            <w:shd w:val="clear" w:color="auto" w:fill="FFFFFF"/>
            <w:vAlign w:val="center"/>
          </w:tcPr>
          <w:p w14:paraId="06C6EAE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工资性收入（务工工资、固定工资）</w:t>
            </w:r>
          </w:p>
        </w:tc>
      </w:tr>
    </w:tbl>
    <w:p w14:paraId="2108D110" w14:textId="77777777" w:rsidR="00B72A3B" w:rsidRDefault="00B72A3B">
      <w:pPr>
        <w:spacing w:before="156" w:after="156"/>
        <w:ind w:firstLineChars="0" w:firstLine="0"/>
      </w:pPr>
    </w:p>
    <w:p w14:paraId="6A490529" w14:textId="77777777" w:rsidR="00B72A3B" w:rsidRDefault="007E11EF">
      <w:pPr>
        <w:spacing w:before="156" w:after="156"/>
        <w:ind w:firstLine="480"/>
      </w:pPr>
      <w:r>
        <w:rPr>
          <w:rFonts w:ascii="PMingLiU" w:eastAsia="PMingLiU" w:hAnsi="PMingLiU" w:cs="PMingLiU"/>
        </w:rPr>
        <w:t>一、基础设施与服务可达性</w:t>
      </w:r>
    </w:p>
    <w:p w14:paraId="0E57F87F" w14:textId="77777777" w:rsidR="00B72A3B" w:rsidRDefault="00B72A3B">
      <w:pPr>
        <w:spacing w:before="156" w:after="156"/>
        <w:ind w:firstLine="480"/>
      </w:pPr>
    </w:p>
    <w:p w14:paraId="5FE4EA9D" w14:textId="77777777" w:rsidR="00B72A3B" w:rsidRDefault="007E11EF">
      <w:pPr>
        <w:spacing w:before="156" w:after="156"/>
        <w:ind w:firstLine="480"/>
      </w:pPr>
      <w:r>
        <w:rPr>
          <w:rFonts w:ascii="PMingLiU" w:eastAsia="PMingLiU" w:hAnsi="PMingLiU" w:cs="PMingLiU"/>
        </w:rPr>
        <w:t>您对本地基础设施建设的完善程度了解吗？</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24D9894" w14:textId="77777777">
        <w:trPr>
          <w:trHeight w:val="500"/>
        </w:trPr>
        <w:tc>
          <w:tcPr>
            <w:tcW w:w="8856" w:type="dxa"/>
            <w:shd w:val="clear" w:color="auto" w:fill="FFFFFF"/>
            <w:vAlign w:val="center"/>
          </w:tcPr>
          <w:p w14:paraId="6C09780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了解</w:t>
            </w:r>
            <w:r>
              <w:rPr>
                <w:rFonts w:ascii="Times New Roman" w:eastAsia="Times New Roman" w:hAnsi="Times New Roman" w:cs="Times New Roman"/>
                <w:color w:val="0066FF"/>
              </w:rPr>
              <w:t xml:space="preserve"> (</w:t>
            </w:r>
            <w:r>
              <w:rPr>
                <w:rFonts w:ascii="PMingLiU" w:eastAsia="PMingLiU" w:hAnsi="PMingLiU" w:cs="PMingLiU"/>
                <w:color w:val="0066FF"/>
              </w:rPr>
              <w:t>请跳至第</w:t>
            </w:r>
            <w:r>
              <w:rPr>
                <w:rFonts w:ascii="Times New Roman" w:eastAsia="Times New Roman" w:hAnsi="Times New Roman" w:cs="Times New Roman"/>
                <w:color w:val="0066FF"/>
              </w:rPr>
              <w:t>10</w:t>
            </w:r>
            <w:r>
              <w:rPr>
                <w:rFonts w:ascii="PMingLiU" w:eastAsia="PMingLiU" w:hAnsi="PMingLiU" w:cs="PMingLiU"/>
                <w:color w:val="0066FF"/>
              </w:rPr>
              <w:t>题</w:t>
            </w:r>
            <w:r>
              <w:rPr>
                <w:rFonts w:ascii="Times New Roman" w:eastAsia="Times New Roman" w:hAnsi="Times New Roman" w:cs="Times New Roman"/>
                <w:color w:val="0066FF"/>
              </w:rPr>
              <w:t>)</w:t>
            </w:r>
          </w:p>
        </w:tc>
      </w:tr>
      <w:tr w:rsidR="00B72A3B" w14:paraId="684B8327" w14:textId="77777777">
        <w:trPr>
          <w:trHeight w:val="500"/>
        </w:trPr>
        <w:tc>
          <w:tcPr>
            <w:tcW w:w="8856" w:type="dxa"/>
            <w:shd w:val="clear" w:color="auto" w:fill="FFFFFF"/>
            <w:vAlign w:val="center"/>
          </w:tcPr>
          <w:p w14:paraId="35E333E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不了解</w:t>
            </w:r>
            <w:r>
              <w:rPr>
                <w:rFonts w:ascii="Times New Roman" w:eastAsia="Times New Roman" w:hAnsi="Times New Roman" w:cs="Times New Roman"/>
                <w:color w:val="0066FF"/>
              </w:rPr>
              <w:t xml:space="preserve"> (</w:t>
            </w:r>
            <w:r>
              <w:rPr>
                <w:rFonts w:ascii="PMingLiU" w:eastAsia="PMingLiU" w:hAnsi="PMingLiU" w:cs="PMingLiU"/>
                <w:color w:val="0066FF"/>
              </w:rPr>
              <w:t>请跳至第</w:t>
            </w:r>
            <w:r>
              <w:rPr>
                <w:rFonts w:ascii="Times New Roman" w:eastAsia="Times New Roman" w:hAnsi="Times New Roman" w:cs="Times New Roman"/>
                <w:color w:val="0066FF"/>
              </w:rPr>
              <w:t>14</w:t>
            </w:r>
            <w:r>
              <w:rPr>
                <w:rFonts w:ascii="PMingLiU" w:eastAsia="PMingLiU" w:hAnsi="PMingLiU" w:cs="PMingLiU"/>
                <w:color w:val="0066FF"/>
              </w:rPr>
              <w:t>题</w:t>
            </w:r>
            <w:r>
              <w:rPr>
                <w:rFonts w:ascii="Times New Roman" w:eastAsia="Times New Roman" w:hAnsi="Times New Roman" w:cs="Times New Roman"/>
                <w:color w:val="0066FF"/>
              </w:rPr>
              <w:t>)</w:t>
            </w:r>
          </w:p>
        </w:tc>
      </w:tr>
      <w:tr w:rsidR="00B72A3B" w14:paraId="1B8EB200" w14:textId="77777777">
        <w:trPr>
          <w:trHeight w:val="500"/>
        </w:trPr>
        <w:tc>
          <w:tcPr>
            <w:tcW w:w="8856" w:type="dxa"/>
            <w:shd w:val="clear" w:color="auto" w:fill="FFFFFF"/>
            <w:vAlign w:val="center"/>
          </w:tcPr>
          <w:p w14:paraId="33F365A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不太清楚</w:t>
            </w:r>
          </w:p>
        </w:tc>
      </w:tr>
    </w:tbl>
    <w:p w14:paraId="4C4F5BAD" w14:textId="77777777" w:rsidR="00B72A3B" w:rsidRDefault="00B72A3B">
      <w:pPr>
        <w:spacing w:before="156" w:after="156"/>
        <w:ind w:firstLineChars="0" w:firstLine="0"/>
      </w:pPr>
    </w:p>
    <w:p w14:paraId="1B7CE619" w14:textId="77777777" w:rsidR="00B72A3B" w:rsidRDefault="007E11EF">
      <w:pPr>
        <w:spacing w:before="156" w:after="156"/>
        <w:ind w:firstLine="480"/>
      </w:pPr>
      <w:r>
        <w:rPr>
          <w:rFonts w:ascii="PMingLiU" w:eastAsia="PMingLiU" w:hAnsi="PMingLiU" w:cs="PMingLiU"/>
        </w:rPr>
        <w:t>下面关于</w:t>
      </w:r>
      <w:r>
        <w:rPr>
          <w:rFonts w:ascii="Times New Roman" w:eastAsia="Times New Roman" w:hAnsi="Times New Roman" w:cs="Times New Roman"/>
        </w:rPr>
        <w:t>“</w:t>
      </w:r>
      <w:r>
        <w:rPr>
          <w:rFonts w:ascii="PMingLiU" w:eastAsia="PMingLiU" w:hAnsi="PMingLiU" w:cs="PMingLiU"/>
        </w:rPr>
        <w:t>基础设施</w:t>
      </w:r>
      <w:r>
        <w:rPr>
          <w:rFonts w:ascii="Times New Roman" w:eastAsia="Times New Roman" w:hAnsi="Times New Roman" w:cs="Times New Roman"/>
        </w:rPr>
        <w:t>”</w:t>
      </w:r>
      <w:r>
        <w:rPr>
          <w:rFonts w:ascii="PMingLiU" w:eastAsia="PMingLiU" w:hAnsi="PMingLiU" w:cs="PMingLiU"/>
        </w:rPr>
        <w:t>建设的情况，请您根据实际情况选择最符合的选项。（例</w:t>
      </w:r>
      <w:r>
        <w:rPr>
          <w:rFonts w:ascii="PMingLiU" w:eastAsia="PMingLiU" w:hAnsi="PMingLiU" w:cs="PMingLiU"/>
        </w:rPr>
        <w:lastRenderedPageBreak/>
        <w:t>如：认为</w:t>
      </w:r>
      <w:r>
        <w:rPr>
          <w:rFonts w:ascii="Times New Roman" w:eastAsia="Times New Roman" w:hAnsi="Times New Roman" w:cs="Times New Roman"/>
        </w:rPr>
        <w:t>“</w:t>
      </w:r>
      <w:r>
        <w:rPr>
          <w:rFonts w:ascii="PMingLiU" w:eastAsia="PMingLiU" w:hAnsi="PMingLiU" w:cs="PMingLiU"/>
        </w:rPr>
        <w:t>完全不符合</w:t>
      </w:r>
      <w:r>
        <w:rPr>
          <w:rFonts w:ascii="Times New Roman" w:eastAsia="Times New Roman" w:hAnsi="Times New Roman" w:cs="Times New Roman"/>
        </w:rPr>
        <w:t>”</w:t>
      </w:r>
      <w:r>
        <w:rPr>
          <w:rFonts w:ascii="PMingLiU" w:eastAsia="PMingLiU" w:hAnsi="PMingLiU" w:cs="PMingLiU"/>
        </w:rPr>
        <w:t>，则选择该栏数字</w:t>
      </w:r>
      <w:r>
        <w:rPr>
          <w:rFonts w:ascii="Times New Roman" w:eastAsia="Times New Roman" w:hAnsi="Times New Roman" w:cs="Times New Roman"/>
        </w:rPr>
        <w:t>“1”</w:t>
      </w:r>
      <w:r>
        <w:rPr>
          <w:rFonts w:ascii="PMingLiU" w:eastAsia="PMingLiU" w:hAnsi="PMingLiU" w:cs="PMingLiU"/>
        </w:rPr>
        <w:t>）数字越大，表示越符合。请您每个问题逐一回答，请勿遗漏或跳过</w:t>
      </w:r>
    </w:p>
    <w:p w14:paraId="2194164A" w14:textId="77777777" w:rsidR="00B72A3B" w:rsidRDefault="007E11EF">
      <w:pPr>
        <w:spacing w:before="156" w:after="156"/>
        <w:ind w:firstLine="480"/>
        <w:rPr>
          <w:rFonts w:ascii="Times New Roman" w:eastAsia="Times New Roman" w:hAnsi="Times New Roman" w:cs="Times New Roman"/>
        </w:rPr>
      </w:pPr>
      <w:r>
        <w:rPr>
          <w:rFonts w:ascii="PMingLiU" w:eastAsia="PMingLiU" w:hAnsi="PMingLiU" w:cs="PMingLiU"/>
        </w:rPr>
        <w:t>答案选项：</w:t>
      </w:r>
      <w:r>
        <w:rPr>
          <w:rFonts w:ascii="Times New Roman" w:eastAsia="Times New Roman" w:hAnsi="Times New Roman" w:cs="Times New Roman"/>
        </w:rPr>
        <w:t>1=</w:t>
      </w:r>
      <w:r>
        <w:rPr>
          <w:rFonts w:ascii="PMingLiU" w:eastAsia="PMingLiU" w:hAnsi="PMingLiU" w:cs="PMingLiU"/>
        </w:rPr>
        <w:t>完全不符合；</w:t>
      </w:r>
      <w:r>
        <w:rPr>
          <w:rFonts w:ascii="Times New Roman" w:eastAsia="Times New Roman" w:hAnsi="Times New Roman" w:cs="Times New Roman"/>
        </w:rPr>
        <w:t>2=</w:t>
      </w:r>
      <w:r>
        <w:rPr>
          <w:rFonts w:ascii="PMingLiU" w:eastAsia="PMingLiU" w:hAnsi="PMingLiU" w:cs="PMingLiU"/>
        </w:rPr>
        <w:t>比较不符合；</w:t>
      </w:r>
      <w:r>
        <w:rPr>
          <w:rFonts w:ascii="Times New Roman" w:eastAsia="Times New Roman" w:hAnsi="Times New Roman" w:cs="Times New Roman"/>
        </w:rPr>
        <w:t>3=</w:t>
      </w:r>
      <w:r>
        <w:rPr>
          <w:rFonts w:ascii="PMingLiU" w:eastAsia="PMingLiU" w:hAnsi="PMingLiU" w:cs="PMingLiU"/>
        </w:rPr>
        <w:t>不确定；</w:t>
      </w:r>
      <w:r>
        <w:rPr>
          <w:rFonts w:ascii="Times New Roman" w:eastAsia="Times New Roman" w:hAnsi="Times New Roman" w:cs="Times New Roman"/>
        </w:rPr>
        <w:t>4=</w:t>
      </w:r>
      <w:r>
        <w:rPr>
          <w:rFonts w:ascii="PMingLiU" w:eastAsia="PMingLiU" w:hAnsi="PMingLiU" w:cs="PMingLiU"/>
        </w:rPr>
        <w:t>比较符合；</w:t>
      </w:r>
      <w:r>
        <w:rPr>
          <w:rFonts w:ascii="Times New Roman" w:eastAsia="Times New Roman" w:hAnsi="Times New Roman" w:cs="Times New Roman"/>
        </w:rPr>
        <w:t>5=</w:t>
      </w:r>
      <w:r>
        <w:rPr>
          <w:rFonts w:ascii="PMingLiU" w:eastAsia="PMingLiU" w:hAnsi="PMingLiU" w:cs="PMingLiU"/>
        </w:rPr>
        <w:t>完全符合</w:t>
      </w:r>
    </w:p>
    <w:p w14:paraId="4927DA1E" w14:textId="77777777" w:rsidR="00B72A3B" w:rsidRDefault="007E11EF">
      <w:pPr>
        <w:spacing w:before="156" w:after="156"/>
        <w:ind w:firstLine="480"/>
        <w:rPr>
          <w:rFonts w:ascii="Times New Roman" w:eastAsia="Times New Roman" w:hAnsi="Times New Roman" w:cs="Times New Roman"/>
        </w:rPr>
      </w:pPr>
      <w:r>
        <w:rPr>
          <w:rFonts w:ascii="Times New Roman" w:eastAsia="Times New Roman" w:hAnsi="Times New Roman" w:cs="Times New Roman"/>
        </w:rPr>
        <w:t>[</w:t>
      </w:r>
      <w:r>
        <w:rPr>
          <w:rFonts w:ascii="PMingLiU" w:eastAsia="PMingLiU" w:hAnsi="PMingLiU" w:cs="PMingLiU"/>
        </w:rPr>
        <w:t>矩阵量表题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CellMar>
          <w:top w:w="140" w:type="dxa"/>
        </w:tblCellMar>
        <w:tblLook w:val="04A0" w:firstRow="1" w:lastRow="0" w:firstColumn="1" w:lastColumn="0" w:noHBand="0" w:noVBand="1"/>
      </w:tblPr>
      <w:tblGrid>
        <w:gridCol w:w="1169"/>
        <w:gridCol w:w="1407"/>
        <w:gridCol w:w="1406"/>
        <w:gridCol w:w="1406"/>
        <w:gridCol w:w="1406"/>
        <w:gridCol w:w="1406"/>
        <w:gridCol w:w="96"/>
      </w:tblGrid>
      <w:tr w:rsidR="00B72A3B" w14:paraId="088B17BB" w14:textId="77777777">
        <w:trPr>
          <w:gridAfter w:val="1"/>
          <w:wAfter w:w="105" w:type="dxa"/>
          <w:trHeight w:val="360"/>
        </w:trPr>
        <w:tc>
          <w:tcPr>
            <w:tcW w:w="1260" w:type="dxa"/>
            <w:shd w:val="clear" w:color="auto" w:fill="D9E5ED"/>
            <w:vAlign w:val="center"/>
          </w:tcPr>
          <w:p w14:paraId="18E78472" w14:textId="77777777" w:rsidR="00B72A3B" w:rsidRDefault="00B72A3B">
            <w:pPr>
              <w:spacing w:before="156" w:after="156"/>
              <w:ind w:firstLine="480"/>
              <w:jc w:val="center"/>
            </w:pPr>
          </w:p>
        </w:tc>
        <w:tc>
          <w:tcPr>
            <w:tcW w:w="1520" w:type="dxa"/>
            <w:shd w:val="clear" w:color="auto" w:fill="D9E5ED"/>
            <w:vAlign w:val="center"/>
          </w:tcPr>
          <w:p w14:paraId="04D0D133" w14:textId="77777777" w:rsidR="00B72A3B" w:rsidRDefault="007E11EF">
            <w:pPr>
              <w:spacing w:before="156" w:after="156"/>
              <w:ind w:firstLine="480"/>
              <w:jc w:val="center"/>
            </w:pPr>
            <w:r>
              <w:t>很不符合</w:t>
            </w:r>
          </w:p>
        </w:tc>
        <w:tc>
          <w:tcPr>
            <w:tcW w:w="1519" w:type="dxa"/>
            <w:shd w:val="clear" w:color="auto" w:fill="D9E5ED"/>
            <w:vAlign w:val="center"/>
          </w:tcPr>
          <w:p w14:paraId="59F64574" w14:textId="77777777" w:rsidR="00B72A3B" w:rsidRDefault="007E11EF">
            <w:pPr>
              <w:spacing w:before="156" w:after="156"/>
              <w:ind w:firstLine="480"/>
              <w:jc w:val="center"/>
            </w:pPr>
            <w:r>
              <w:t>不符合</w:t>
            </w:r>
          </w:p>
        </w:tc>
        <w:tc>
          <w:tcPr>
            <w:tcW w:w="1519" w:type="dxa"/>
            <w:shd w:val="clear" w:color="auto" w:fill="D9E5ED"/>
            <w:vAlign w:val="center"/>
          </w:tcPr>
          <w:p w14:paraId="57D34842" w14:textId="77777777" w:rsidR="00B72A3B" w:rsidRDefault="007E11EF">
            <w:pPr>
              <w:spacing w:before="156" w:after="156"/>
              <w:ind w:firstLine="480"/>
              <w:jc w:val="center"/>
            </w:pPr>
            <w:r>
              <w:t>一般</w:t>
            </w:r>
          </w:p>
        </w:tc>
        <w:tc>
          <w:tcPr>
            <w:tcW w:w="1519" w:type="dxa"/>
            <w:shd w:val="clear" w:color="auto" w:fill="D9E5ED"/>
            <w:vAlign w:val="center"/>
          </w:tcPr>
          <w:p w14:paraId="5F87F300" w14:textId="77777777" w:rsidR="00B72A3B" w:rsidRDefault="007E11EF">
            <w:pPr>
              <w:spacing w:before="156" w:after="156"/>
              <w:ind w:firstLine="480"/>
              <w:jc w:val="center"/>
            </w:pPr>
            <w:r>
              <w:t>符合</w:t>
            </w:r>
          </w:p>
        </w:tc>
        <w:tc>
          <w:tcPr>
            <w:tcW w:w="1519" w:type="dxa"/>
            <w:shd w:val="clear" w:color="auto" w:fill="D9E5ED"/>
            <w:vAlign w:val="center"/>
          </w:tcPr>
          <w:p w14:paraId="7D823DD5" w14:textId="77777777" w:rsidR="00B72A3B" w:rsidRDefault="007E11EF">
            <w:pPr>
              <w:spacing w:before="156" w:after="156"/>
              <w:ind w:firstLine="480"/>
              <w:jc w:val="center"/>
            </w:pPr>
            <w:r>
              <w:t>很符合</w:t>
            </w:r>
          </w:p>
        </w:tc>
      </w:tr>
      <w:tr w:rsidR="00B72A3B" w14:paraId="6BDCD76C" w14:textId="77777777">
        <w:trPr>
          <w:gridAfter w:val="1"/>
          <w:wAfter w:w="105" w:type="dxa"/>
          <w:trHeight w:val="360"/>
        </w:trPr>
        <w:tc>
          <w:tcPr>
            <w:tcW w:w="1260" w:type="dxa"/>
            <w:shd w:val="clear" w:color="auto" w:fill="FFFFFF"/>
            <w:vAlign w:val="center"/>
          </w:tcPr>
          <w:p w14:paraId="5B1A2471" w14:textId="77777777" w:rsidR="00B72A3B" w:rsidRDefault="007E11EF">
            <w:pPr>
              <w:spacing w:before="156" w:after="156"/>
              <w:ind w:firstLine="480"/>
              <w:jc w:val="center"/>
              <w:rPr>
                <w:color w:val="333333"/>
              </w:rPr>
            </w:pPr>
            <w:r>
              <w:rPr>
                <w:rFonts w:ascii="Times New Roman" w:eastAsia="Times New Roman" w:hAnsi="Times New Roman" w:cs="Times New Roman"/>
              </w:rPr>
              <w:t>1.</w:t>
            </w:r>
            <w:r>
              <w:rPr>
                <w:rFonts w:ascii="PMingLiU" w:eastAsia="PMingLiU" w:hAnsi="PMingLiU" w:cs="PMingLiU"/>
              </w:rPr>
              <w:t>相较上一年，您认为本地基础设施覆盖率显著提高</w:t>
            </w:r>
          </w:p>
        </w:tc>
        <w:tc>
          <w:tcPr>
            <w:tcW w:w="1520" w:type="dxa"/>
            <w:shd w:val="clear" w:color="auto" w:fill="FFFFFF"/>
            <w:vAlign w:val="center"/>
          </w:tcPr>
          <w:p w14:paraId="14F4F62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4939CEC"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DF7B50A"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2E9406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957E443" w14:textId="77777777" w:rsidR="00B72A3B" w:rsidRDefault="007E11EF">
            <w:pPr>
              <w:spacing w:before="156" w:after="156"/>
              <w:ind w:firstLine="480"/>
              <w:jc w:val="center"/>
              <w:rPr>
                <w:color w:val="333333"/>
              </w:rPr>
            </w:pPr>
            <w:r>
              <w:rPr>
                <w:color w:val="333333"/>
              </w:rPr>
              <w:t>○</w:t>
            </w:r>
          </w:p>
        </w:tc>
      </w:tr>
      <w:tr w:rsidR="00B72A3B" w14:paraId="58690B6D" w14:textId="77777777">
        <w:trPr>
          <w:gridAfter w:val="1"/>
          <w:wAfter w:w="105" w:type="dxa"/>
          <w:trHeight w:val="360"/>
        </w:trPr>
        <w:tc>
          <w:tcPr>
            <w:tcW w:w="1260" w:type="dxa"/>
            <w:shd w:val="clear" w:color="auto" w:fill="EFF6FB"/>
            <w:vAlign w:val="center"/>
          </w:tcPr>
          <w:p w14:paraId="12413875" w14:textId="77777777" w:rsidR="00B72A3B" w:rsidRDefault="007E11EF">
            <w:pPr>
              <w:spacing w:before="156" w:after="156"/>
              <w:ind w:firstLine="480"/>
              <w:jc w:val="center"/>
              <w:rPr>
                <w:color w:val="333333"/>
              </w:rPr>
            </w:pPr>
            <w:r>
              <w:rPr>
                <w:rFonts w:ascii="Times New Roman" w:eastAsia="Times New Roman" w:hAnsi="Times New Roman" w:cs="Times New Roman"/>
              </w:rPr>
              <w:t>2.</w:t>
            </w:r>
            <w:r>
              <w:rPr>
                <w:rFonts w:ascii="PMingLiU" w:eastAsia="PMingLiU" w:hAnsi="PMingLiU" w:cs="PMingLiU"/>
              </w:rPr>
              <w:t>您认为本地区基础设施</w:t>
            </w:r>
            <w:r>
              <w:rPr>
                <w:rFonts w:ascii="PMingLiU" w:eastAsia="PMingLiU" w:hAnsi="PMingLiU" w:cs="PMingLiU"/>
              </w:rPr>
              <w:lastRenderedPageBreak/>
              <w:t>（如交通、水利、信息网络）建设与本地区其他村镇基础设施建设的差距大</w:t>
            </w:r>
          </w:p>
        </w:tc>
        <w:tc>
          <w:tcPr>
            <w:tcW w:w="1520" w:type="dxa"/>
            <w:shd w:val="clear" w:color="auto" w:fill="EFF6FB"/>
            <w:vAlign w:val="center"/>
          </w:tcPr>
          <w:p w14:paraId="6B1F9B78"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EFF6FB"/>
            <w:vAlign w:val="center"/>
          </w:tcPr>
          <w:p w14:paraId="369C48E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4A6692B"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F1D4B86"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1E7104C" w14:textId="77777777" w:rsidR="00B72A3B" w:rsidRDefault="007E11EF">
            <w:pPr>
              <w:spacing w:before="156" w:after="156"/>
              <w:ind w:firstLine="480"/>
              <w:jc w:val="center"/>
              <w:rPr>
                <w:color w:val="333333"/>
              </w:rPr>
            </w:pPr>
            <w:r>
              <w:rPr>
                <w:color w:val="333333"/>
              </w:rPr>
              <w:t>○</w:t>
            </w:r>
          </w:p>
        </w:tc>
      </w:tr>
      <w:tr w:rsidR="00B72A3B" w14:paraId="42D9D81E" w14:textId="77777777">
        <w:trPr>
          <w:gridAfter w:val="1"/>
          <w:wAfter w:w="105" w:type="dxa"/>
          <w:trHeight w:val="360"/>
        </w:trPr>
        <w:tc>
          <w:tcPr>
            <w:tcW w:w="1260" w:type="dxa"/>
            <w:shd w:val="clear" w:color="auto" w:fill="FFFFFF"/>
            <w:vAlign w:val="center"/>
          </w:tcPr>
          <w:p w14:paraId="50E829F1" w14:textId="77777777" w:rsidR="00B72A3B" w:rsidRDefault="007E11EF">
            <w:pPr>
              <w:spacing w:before="156" w:after="156"/>
              <w:ind w:firstLine="480"/>
              <w:jc w:val="center"/>
              <w:rPr>
                <w:color w:val="333333"/>
              </w:rPr>
            </w:pPr>
            <w:r>
              <w:rPr>
                <w:rFonts w:ascii="Times New Roman" w:eastAsia="Times New Roman" w:hAnsi="Times New Roman" w:cs="Times New Roman"/>
              </w:rPr>
              <w:t>3.</w:t>
            </w:r>
            <w:r>
              <w:rPr>
                <w:rFonts w:ascii="PMingLiU" w:eastAsia="PMingLiU" w:hAnsi="PMingLiU" w:cs="PMingLiU"/>
              </w:rPr>
              <w:t>您认为您居住地区的政府对基础设施建设的重视程</w:t>
            </w:r>
            <w:r>
              <w:rPr>
                <w:rFonts w:ascii="PMingLiU" w:eastAsia="PMingLiU" w:hAnsi="PMingLiU" w:cs="PMingLiU"/>
              </w:rPr>
              <w:lastRenderedPageBreak/>
              <w:t>度高</w:t>
            </w:r>
          </w:p>
        </w:tc>
        <w:tc>
          <w:tcPr>
            <w:tcW w:w="1520" w:type="dxa"/>
            <w:shd w:val="clear" w:color="auto" w:fill="FFFFFF"/>
            <w:vAlign w:val="center"/>
          </w:tcPr>
          <w:p w14:paraId="759DD81E"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4378E15F"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F6AD7B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0E1ADDF"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CD7EE32" w14:textId="77777777" w:rsidR="00B72A3B" w:rsidRDefault="007E11EF">
            <w:pPr>
              <w:spacing w:before="156" w:after="156"/>
              <w:ind w:firstLine="480"/>
              <w:jc w:val="center"/>
              <w:rPr>
                <w:color w:val="333333"/>
              </w:rPr>
            </w:pPr>
            <w:r>
              <w:rPr>
                <w:color w:val="333333"/>
              </w:rPr>
              <w:t>○</w:t>
            </w:r>
          </w:p>
        </w:tc>
      </w:tr>
      <w:tr w:rsidR="00B72A3B" w14:paraId="4E70E34F" w14:textId="77777777">
        <w:trPr>
          <w:gridAfter w:val="1"/>
          <w:wAfter w:w="105" w:type="dxa"/>
          <w:trHeight w:val="360"/>
        </w:trPr>
        <w:tc>
          <w:tcPr>
            <w:tcW w:w="1260" w:type="dxa"/>
            <w:shd w:val="clear" w:color="auto" w:fill="EFF6FB"/>
            <w:vAlign w:val="center"/>
          </w:tcPr>
          <w:p w14:paraId="3A44DC94" w14:textId="77777777" w:rsidR="00B72A3B" w:rsidRDefault="007E11EF">
            <w:pPr>
              <w:spacing w:before="156" w:after="156"/>
              <w:ind w:firstLine="480"/>
              <w:jc w:val="center"/>
              <w:rPr>
                <w:color w:val="333333"/>
              </w:rPr>
            </w:pPr>
            <w:r>
              <w:rPr>
                <w:rFonts w:ascii="Times New Roman" w:eastAsia="Times New Roman" w:hAnsi="Times New Roman" w:cs="Times New Roman"/>
              </w:rPr>
              <w:t>4.</w:t>
            </w:r>
            <w:r>
              <w:rPr>
                <w:rFonts w:ascii="PMingLiU" w:eastAsia="PMingLiU" w:hAnsi="PMingLiU" w:cs="PMingLiU"/>
              </w:rPr>
              <w:t>您认为过去一年中，本地基础设施（如交通、水利、信息网络）得到很好的改善</w:t>
            </w:r>
          </w:p>
        </w:tc>
        <w:tc>
          <w:tcPr>
            <w:tcW w:w="1520" w:type="dxa"/>
            <w:shd w:val="clear" w:color="auto" w:fill="EFF6FB"/>
            <w:vAlign w:val="center"/>
          </w:tcPr>
          <w:p w14:paraId="7ECEDFE5"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17054FE"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D797768"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7E6902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335B516" w14:textId="77777777" w:rsidR="00B72A3B" w:rsidRDefault="007E11EF">
            <w:pPr>
              <w:spacing w:before="156" w:after="156"/>
              <w:ind w:firstLine="480"/>
              <w:jc w:val="center"/>
              <w:rPr>
                <w:color w:val="333333"/>
              </w:rPr>
            </w:pPr>
            <w:r>
              <w:rPr>
                <w:color w:val="333333"/>
              </w:rPr>
              <w:t>○</w:t>
            </w:r>
          </w:p>
        </w:tc>
      </w:tr>
      <w:tr w:rsidR="00B72A3B" w14:paraId="600E187E" w14:textId="77777777">
        <w:trPr>
          <w:gridAfter w:val="1"/>
          <w:wAfter w:w="105" w:type="dxa"/>
          <w:trHeight w:val="360"/>
        </w:trPr>
        <w:tc>
          <w:tcPr>
            <w:tcW w:w="1260" w:type="dxa"/>
            <w:shd w:val="clear" w:color="auto" w:fill="FFFFFF"/>
            <w:vAlign w:val="center"/>
          </w:tcPr>
          <w:p w14:paraId="5BCD3121" w14:textId="77777777" w:rsidR="00B72A3B" w:rsidRDefault="007E11EF">
            <w:pPr>
              <w:spacing w:before="156" w:after="156"/>
              <w:ind w:firstLine="480"/>
              <w:jc w:val="center"/>
              <w:rPr>
                <w:color w:val="333333"/>
              </w:rPr>
            </w:pPr>
            <w:r>
              <w:rPr>
                <w:rFonts w:ascii="Times New Roman" w:eastAsia="Times New Roman" w:hAnsi="Times New Roman" w:cs="Times New Roman"/>
              </w:rPr>
              <w:t> 5.</w:t>
            </w:r>
            <w:r>
              <w:rPr>
                <w:rFonts w:ascii="PMingLiU" w:eastAsia="PMingLiU" w:hAnsi="PMingLiU" w:cs="PMingLiU"/>
              </w:rPr>
              <w:t>您认为您居住的地区的基础设施建</w:t>
            </w:r>
            <w:r>
              <w:rPr>
                <w:rFonts w:ascii="PMingLiU" w:eastAsia="PMingLiU" w:hAnsi="PMingLiU" w:cs="PMingLiU"/>
              </w:rPr>
              <w:lastRenderedPageBreak/>
              <w:t>设能够满足日常生活需求</w:t>
            </w:r>
          </w:p>
        </w:tc>
        <w:tc>
          <w:tcPr>
            <w:tcW w:w="1520" w:type="dxa"/>
            <w:shd w:val="clear" w:color="auto" w:fill="FFFFFF"/>
            <w:vAlign w:val="center"/>
          </w:tcPr>
          <w:p w14:paraId="69E29A40"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35446C3B"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CF8EB41"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465CB99"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0405BCA" w14:textId="77777777" w:rsidR="00B72A3B" w:rsidRDefault="007E11EF">
            <w:pPr>
              <w:spacing w:before="156" w:after="156"/>
              <w:ind w:firstLine="480"/>
              <w:jc w:val="center"/>
              <w:rPr>
                <w:color w:val="333333"/>
              </w:rPr>
            </w:pPr>
            <w:r>
              <w:rPr>
                <w:color w:val="333333"/>
              </w:rPr>
              <w:t>○</w:t>
            </w:r>
          </w:p>
        </w:tc>
      </w:tr>
      <w:tr w:rsidR="00B72A3B" w14:paraId="511BAB62" w14:textId="77777777">
        <w:trPr>
          <w:gridAfter w:val="1"/>
          <w:wAfter w:w="105" w:type="dxa"/>
          <w:trHeight w:val="360"/>
        </w:trPr>
        <w:tc>
          <w:tcPr>
            <w:tcW w:w="1260" w:type="dxa"/>
            <w:shd w:val="clear" w:color="auto" w:fill="EFF6FB"/>
            <w:vAlign w:val="center"/>
          </w:tcPr>
          <w:p w14:paraId="17CE77E3" w14:textId="77777777" w:rsidR="00B72A3B" w:rsidRDefault="007E11EF">
            <w:pPr>
              <w:spacing w:before="156" w:after="156"/>
              <w:ind w:firstLine="480"/>
              <w:jc w:val="center"/>
              <w:rPr>
                <w:color w:val="333333"/>
              </w:rPr>
            </w:pPr>
            <w:r>
              <w:rPr>
                <w:rFonts w:ascii="Times New Roman" w:eastAsia="Times New Roman" w:hAnsi="Times New Roman" w:cs="Times New Roman"/>
                <w:color w:val="002060"/>
              </w:rPr>
              <w:t>6.</w:t>
            </w:r>
            <w:r>
              <w:rPr>
                <w:rFonts w:ascii="PMingLiU" w:eastAsia="PMingLiU" w:hAnsi="PMingLiU" w:cs="PMingLiU"/>
                <w:color w:val="002060"/>
              </w:rPr>
              <w:t>您认为您居住地区的公共服务一体化对基础设施建设的影响程度很大</w:t>
            </w:r>
          </w:p>
        </w:tc>
        <w:tc>
          <w:tcPr>
            <w:tcW w:w="1520" w:type="dxa"/>
            <w:shd w:val="clear" w:color="auto" w:fill="EFF6FB"/>
            <w:vAlign w:val="center"/>
          </w:tcPr>
          <w:p w14:paraId="66D9F855"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318CFE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9ED013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454D0E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4DF2F06" w14:textId="77777777" w:rsidR="00B72A3B" w:rsidRDefault="007E11EF">
            <w:pPr>
              <w:spacing w:before="156" w:after="156"/>
              <w:ind w:firstLine="480"/>
              <w:jc w:val="center"/>
              <w:rPr>
                <w:color w:val="333333"/>
              </w:rPr>
            </w:pPr>
            <w:r>
              <w:rPr>
                <w:color w:val="333333"/>
              </w:rPr>
              <w:t>○</w:t>
            </w:r>
          </w:p>
        </w:tc>
      </w:tr>
      <w:tr w:rsidR="00B72A3B" w14:paraId="4D2BEFAE" w14:textId="77777777">
        <w:trPr>
          <w:gridAfter w:val="1"/>
          <w:wAfter w:w="105" w:type="dxa"/>
          <w:trHeight w:val="4354"/>
        </w:trPr>
        <w:tc>
          <w:tcPr>
            <w:tcW w:w="1260" w:type="dxa"/>
            <w:shd w:val="clear" w:color="auto" w:fill="FFFFFF"/>
            <w:vAlign w:val="center"/>
          </w:tcPr>
          <w:p w14:paraId="2D8A9CE7" w14:textId="77777777" w:rsidR="00B72A3B" w:rsidRDefault="007E11EF">
            <w:pPr>
              <w:spacing w:before="156" w:after="156"/>
              <w:ind w:firstLine="480"/>
              <w:jc w:val="center"/>
              <w:rPr>
                <w:color w:val="333333"/>
              </w:rPr>
            </w:pPr>
            <w:r>
              <w:rPr>
                <w:rFonts w:cs="Times New Roman" w:hint="eastAsia"/>
              </w:rPr>
              <w:lastRenderedPageBreak/>
              <w:t>7</w:t>
            </w:r>
            <w:r>
              <w:rPr>
                <w:rFonts w:ascii="Times New Roman" w:eastAsia="Times New Roman" w:hAnsi="Times New Roman" w:cs="Times New Roman"/>
              </w:rPr>
              <w:t>.</w:t>
            </w:r>
            <w:r>
              <w:rPr>
                <w:rFonts w:ascii="PMingLiU" w:eastAsia="PMingLiU" w:hAnsi="PMingLiU" w:cs="PMingLiU"/>
              </w:rPr>
              <w:t>您认为您居住地区的基础设施建设能够满足及时应对突发事件的需求</w:t>
            </w:r>
          </w:p>
        </w:tc>
        <w:tc>
          <w:tcPr>
            <w:tcW w:w="1520" w:type="dxa"/>
            <w:shd w:val="clear" w:color="auto" w:fill="FFFFFF"/>
            <w:vAlign w:val="center"/>
          </w:tcPr>
          <w:p w14:paraId="39B21CA4"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101877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2B58E9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A2BBB2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AB6AD86" w14:textId="77777777" w:rsidR="00B72A3B" w:rsidRDefault="007E11EF">
            <w:pPr>
              <w:spacing w:before="156" w:after="156"/>
              <w:ind w:firstLine="480"/>
              <w:jc w:val="center"/>
              <w:rPr>
                <w:color w:val="333333"/>
              </w:rPr>
            </w:pPr>
            <w:r>
              <w:rPr>
                <w:color w:val="333333"/>
              </w:rPr>
              <w:t>○</w:t>
            </w:r>
          </w:p>
        </w:tc>
      </w:tr>
      <w:tr w:rsidR="00B72A3B" w14:paraId="64806567" w14:textId="77777777">
        <w:trPr>
          <w:trHeight w:val="360"/>
        </w:trPr>
        <w:tc>
          <w:tcPr>
            <w:tcW w:w="1260" w:type="dxa"/>
            <w:shd w:val="clear" w:color="auto" w:fill="EFF6FB"/>
            <w:vAlign w:val="center"/>
          </w:tcPr>
          <w:p w14:paraId="2996C5BF" w14:textId="77777777" w:rsidR="00B72A3B" w:rsidRDefault="007E11EF">
            <w:pPr>
              <w:spacing w:before="156" w:after="156"/>
              <w:ind w:firstLine="480"/>
              <w:jc w:val="center"/>
              <w:rPr>
                <w:color w:val="333333"/>
              </w:rPr>
            </w:pPr>
            <w:r>
              <w:rPr>
                <w:rFonts w:cs="Times New Roman" w:hint="eastAsia"/>
              </w:rPr>
              <w:t>8</w:t>
            </w:r>
            <w:r>
              <w:rPr>
                <w:rFonts w:ascii="Times New Roman" w:eastAsia="Times New Roman" w:hAnsi="Times New Roman" w:cs="Times New Roman"/>
              </w:rPr>
              <w:t>.</w:t>
            </w:r>
            <w:r>
              <w:rPr>
                <w:rFonts w:ascii="PMingLiU" w:eastAsia="PMingLiU" w:hAnsi="PMingLiU" w:cs="PMingLiU"/>
              </w:rPr>
              <w:t>您认为您居住地区的基础设施建设能够满足有效应对突发</w:t>
            </w:r>
            <w:r>
              <w:rPr>
                <w:rFonts w:ascii="PMingLiU" w:eastAsia="PMingLiU" w:hAnsi="PMingLiU" w:cs="PMingLiU"/>
              </w:rPr>
              <w:lastRenderedPageBreak/>
              <w:t>事件的需求</w:t>
            </w:r>
          </w:p>
        </w:tc>
        <w:tc>
          <w:tcPr>
            <w:tcW w:w="1520" w:type="dxa"/>
            <w:shd w:val="clear" w:color="auto" w:fill="EFF6FB"/>
            <w:vAlign w:val="center"/>
          </w:tcPr>
          <w:p w14:paraId="182CFA92"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EFF6FB"/>
            <w:vAlign w:val="center"/>
          </w:tcPr>
          <w:p w14:paraId="10955FC6"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D87F344"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38C445A" w14:textId="77777777" w:rsidR="00B72A3B" w:rsidRDefault="007E11EF">
            <w:pPr>
              <w:spacing w:before="156" w:after="156"/>
              <w:ind w:firstLine="480"/>
              <w:jc w:val="center"/>
              <w:rPr>
                <w:color w:val="333333"/>
              </w:rPr>
            </w:pPr>
            <w:r>
              <w:rPr>
                <w:color w:val="333333"/>
              </w:rPr>
              <w:t>○</w:t>
            </w:r>
          </w:p>
        </w:tc>
        <w:tc>
          <w:tcPr>
            <w:tcW w:w="1519" w:type="dxa"/>
            <w:gridSpan w:val="2"/>
            <w:shd w:val="clear" w:color="auto" w:fill="EFF6FB"/>
            <w:vAlign w:val="center"/>
          </w:tcPr>
          <w:p w14:paraId="672729ED" w14:textId="77777777" w:rsidR="00B72A3B" w:rsidRDefault="007E11EF">
            <w:pPr>
              <w:spacing w:before="156" w:after="156"/>
              <w:ind w:firstLine="480"/>
              <w:jc w:val="center"/>
              <w:rPr>
                <w:color w:val="333333"/>
              </w:rPr>
            </w:pPr>
            <w:r>
              <w:rPr>
                <w:color w:val="333333"/>
              </w:rPr>
              <w:t>○</w:t>
            </w:r>
          </w:p>
        </w:tc>
      </w:tr>
      <w:tr w:rsidR="00B72A3B" w14:paraId="754873B8" w14:textId="77777777">
        <w:trPr>
          <w:trHeight w:val="360"/>
        </w:trPr>
        <w:tc>
          <w:tcPr>
            <w:tcW w:w="1260" w:type="dxa"/>
            <w:shd w:val="clear" w:color="auto" w:fill="FFFFFF"/>
            <w:vAlign w:val="center"/>
          </w:tcPr>
          <w:p w14:paraId="2CBF075F" w14:textId="77777777" w:rsidR="00B72A3B" w:rsidRDefault="007E11EF">
            <w:pPr>
              <w:spacing w:before="156" w:after="156"/>
              <w:ind w:firstLine="480"/>
              <w:jc w:val="center"/>
              <w:rPr>
                <w:color w:val="333333"/>
              </w:rPr>
            </w:pPr>
            <w:r>
              <w:rPr>
                <w:rFonts w:ascii="PMingLiU" w:eastAsia="PMingLiU" w:hAnsi="PMingLiU" w:cs="PMingLiU" w:hint="eastAsia"/>
              </w:rPr>
              <w:t>9.</w:t>
            </w:r>
            <w:r>
              <w:rPr>
                <w:rFonts w:ascii="PMingLiU" w:eastAsia="PMingLiU" w:hAnsi="PMingLiU" w:cs="PMingLiU"/>
              </w:rPr>
              <w:t>您对您居住的地区的基础设施建设满意度很高</w:t>
            </w:r>
          </w:p>
        </w:tc>
        <w:tc>
          <w:tcPr>
            <w:tcW w:w="1520" w:type="dxa"/>
            <w:shd w:val="clear" w:color="auto" w:fill="FFFFFF"/>
            <w:vAlign w:val="center"/>
          </w:tcPr>
          <w:p w14:paraId="378A9104"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9EA278F"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6FC8261"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0226628" w14:textId="77777777" w:rsidR="00B72A3B" w:rsidRDefault="007E11EF">
            <w:pPr>
              <w:spacing w:before="156" w:after="156"/>
              <w:ind w:firstLine="480"/>
              <w:jc w:val="center"/>
              <w:rPr>
                <w:color w:val="333333"/>
              </w:rPr>
            </w:pPr>
            <w:r>
              <w:rPr>
                <w:color w:val="333333"/>
              </w:rPr>
              <w:t>○</w:t>
            </w:r>
          </w:p>
        </w:tc>
        <w:tc>
          <w:tcPr>
            <w:tcW w:w="1519" w:type="dxa"/>
            <w:gridSpan w:val="2"/>
            <w:shd w:val="clear" w:color="auto" w:fill="FFFFFF"/>
            <w:vAlign w:val="center"/>
          </w:tcPr>
          <w:p w14:paraId="62B5D8BB" w14:textId="77777777" w:rsidR="00B72A3B" w:rsidRDefault="007E11EF">
            <w:pPr>
              <w:spacing w:before="156" w:after="156"/>
              <w:ind w:firstLine="480"/>
              <w:jc w:val="center"/>
              <w:rPr>
                <w:color w:val="333333"/>
              </w:rPr>
            </w:pPr>
            <w:r>
              <w:rPr>
                <w:color w:val="333333"/>
              </w:rPr>
              <w:t>○</w:t>
            </w:r>
          </w:p>
        </w:tc>
      </w:tr>
      <w:tr w:rsidR="00B72A3B" w14:paraId="11D66931" w14:textId="77777777">
        <w:trPr>
          <w:trHeight w:val="360"/>
        </w:trPr>
        <w:tc>
          <w:tcPr>
            <w:tcW w:w="1260" w:type="dxa"/>
            <w:shd w:val="clear" w:color="auto" w:fill="EFF6FB"/>
            <w:vAlign w:val="center"/>
          </w:tcPr>
          <w:p w14:paraId="778C485C" w14:textId="77777777" w:rsidR="00B72A3B" w:rsidRDefault="007E11EF">
            <w:pPr>
              <w:spacing w:before="156" w:after="156"/>
              <w:ind w:firstLine="480"/>
              <w:jc w:val="center"/>
              <w:rPr>
                <w:color w:val="333333"/>
              </w:rPr>
            </w:pPr>
            <w:r>
              <w:rPr>
                <w:rFonts w:ascii="PMingLiU" w:eastAsia="PMingLiU" w:hAnsi="PMingLiU" w:cs="PMingLiU" w:hint="eastAsia"/>
              </w:rPr>
              <w:t>10.</w:t>
            </w:r>
            <w:r>
              <w:rPr>
                <w:rFonts w:ascii="PMingLiU" w:eastAsia="PMingLiU" w:hAnsi="PMingLiU" w:cs="PMingLiU"/>
              </w:rPr>
              <w:t>您认为您居住的地区的基础设施建设需要进一步改善</w:t>
            </w:r>
          </w:p>
        </w:tc>
        <w:tc>
          <w:tcPr>
            <w:tcW w:w="1520" w:type="dxa"/>
            <w:shd w:val="clear" w:color="auto" w:fill="EFF6FB"/>
            <w:vAlign w:val="center"/>
          </w:tcPr>
          <w:p w14:paraId="5BC0EEA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38F5E0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E17B7B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EF0D581" w14:textId="77777777" w:rsidR="00B72A3B" w:rsidRDefault="007E11EF">
            <w:pPr>
              <w:spacing w:before="156" w:after="156"/>
              <w:ind w:firstLine="480"/>
              <w:jc w:val="center"/>
              <w:rPr>
                <w:color w:val="333333"/>
              </w:rPr>
            </w:pPr>
            <w:r>
              <w:rPr>
                <w:color w:val="333333"/>
              </w:rPr>
              <w:t>○</w:t>
            </w:r>
          </w:p>
        </w:tc>
        <w:tc>
          <w:tcPr>
            <w:tcW w:w="1519" w:type="dxa"/>
            <w:gridSpan w:val="2"/>
            <w:shd w:val="clear" w:color="auto" w:fill="EFF6FB"/>
            <w:vAlign w:val="center"/>
          </w:tcPr>
          <w:p w14:paraId="283B9BD8" w14:textId="77777777" w:rsidR="00B72A3B" w:rsidRDefault="007E11EF">
            <w:pPr>
              <w:spacing w:before="156" w:after="156"/>
              <w:ind w:firstLine="480"/>
              <w:jc w:val="center"/>
              <w:rPr>
                <w:color w:val="333333"/>
              </w:rPr>
            </w:pPr>
            <w:r>
              <w:rPr>
                <w:color w:val="333333"/>
              </w:rPr>
              <w:t>○</w:t>
            </w:r>
          </w:p>
        </w:tc>
      </w:tr>
    </w:tbl>
    <w:p w14:paraId="698E275C" w14:textId="77777777" w:rsidR="00B72A3B" w:rsidRDefault="00B72A3B">
      <w:pPr>
        <w:spacing w:before="156" w:after="156"/>
        <w:ind w:firstLineChars="0" w:firstLine="0"/>
      </w:pPr>
    </w:p>
    <w:p w14:paraId="0D88D4DC" w14:textId="77777777" w:rsidR="00B72A3B" w:rsidRDefault="007E11EF">
      <w:pPr>
        <w:spacing w:before="156" w:after="156"/>
        <w:ind w:firstLine="480"/>
      </w:pPr>
      <w:r>
        <w:rPr>
          <w:rFonts w:ascii="Times New Roman" w:eastAsia="Times New Roman" w:hAnsi="Times New Roman" w:cs="Times New Roman"/>
        </w:rPr>
        <w:lastRenderedPageBreak/>
        <w:t>1</w:t>
      </w:r>
      <w:r>
        <w:rPr>
          <w:rFonts w:cs="Times New Roman" w:hint="eastAsia"/>
        </w:rPr>
        <w:t>1.</w:t>
      </w:r>
      <w:r>
        <w:rPr>
          <w:rFonts w:ascii="Times New Roman" w:eastAsia="Times New Roman" w:hAnsi="Times New Roman" w:cs="Times New Roman"/>
        </w:rPr>
        <w:t xml:space="preserve"> </w:t>
      </w:r>
      <w:r>
        <w:rPr>
          <w:rFonts w:ascii="PMingLiU" w:eastAsia="PMingLiU" w:hAnsi="PMingLiU" w:cs="PMingLiU"/>
        </w:rPr>
        <w:t>您认为您所居住地区的基础设施建设需重点改善的有哪些</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1B75CDC" w14:textId="77777777">
        <w:trPr>
          <w:trHeight w:val="500"/>
        </w:trPr>
        <w:tc>
          <w:tcPr>
            <w:tcW w:w="8856" w:type="dxa"/>
            <w:shd w:val="clear" w:color="auto" w:fill="FFFFFF"/>
            <w:vAlign w:val="center"/>
          </w:tcPr>
          <w:p w14:paraId="555AA6A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道路交通</w:t>
            </w:r>
          </w:p>
        </w:tc>
      </w:tr>
      <w:tr w:rsidR="00B72A3B" w14:paraId="312BB0DF" w14:textId="77777777">
        <w:trPr>
          <w:trHeight w:val="500"/>
        </w:trPr>
        <w:tc>
          <w:tcPr>
            <w:tcW w:w="8856" w:type="dxa"/>
            <w:shd w:val="clear" w:color="auto" w:fill="FFFFFF"/>
            <w:vAlign w:val="center"/>
          </w:tcPr>
          <w:p w14:paraId="42722CC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养老设施</w:t>
            </w:r>
          </w:p>
        </w:tc>
      </w:tr>
      <w:tr w:rsidR="00B72A3B" w14:paraId="01B6AA63" w14:textId="77777777">
        <w:trPr>
          <w:trHeight w:val="500"/>
        </w:trPr>
        <w:tc>
          <w:tcPr>
            <w:tcW w:w="8856" w:type="dxa"/>
            <w:shd w:val="clear" w:color="auto" w:fill="FFFFFF"/>
            <w:vAlign w:val="center"/>
          </w:tcPr>
          <w:p w14:paraId="742D1CC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供水系统</w:t>
            </w:r>
          </w:p>
        </w:tc>
      </w:tr>
      <w:tr w:rsidR="00B72A3B" w14:paraId="1159E2A5" w14:textId="77777777">
        <w:trPr>
          <w:trHeight w:val="500"/>
        </w:trPr>
        <w:tc>
          <w:tcPr>
            <w:tcW w:w="8856" w:type="dxa"/>
            <w:shd w:val="clear" w:color="auto" w:fill="FFFFFF"/>
            <w:vAlign w:val="center"/>
          </w:tcPr>
          <w:p w14:paraId="57B3373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供电系统</w:t>
            </w:r>
          </w:p>
        </w:tc>
      </w:tr>
      <w:tr w:rsidR="00B72A3B" w14:paraId="22B6DE5C" w14:textId="77777777">
        <w:trPr>
          <w:trHeight w:val="500"/>
        </w:trPr>
        <w:tc>
          <w:tcPr>
            <w:tcW w:w="8856" w:type="dxa"/>
            <w:shd w:val="clear" w:color="auto" w:fill="FFFFFF"/>
            <w:vAlign w:val="center"/>
          </w:tcPr>
          <w:p w14:paraId="40589E1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医疗设备</w:t>
            </w:r>
          </w:p>
        </w:tc>
      </w:tr>
      <w:tr w:rsidR="00B72A3B" w14:paraId="4A376621" w14:textId="77777777">
        <w:trPr>
          <w:trHeight w:val="500"/>
        </w:trPr>
        <w:tc>
          <w:tcPr>
            <w:tcW w:w="8856" w:type="dxa"/>
            <w:shd w:val="clear" w:color="auto" w:fill="FFFFFF"/>
            <w:vAlign w:val="center"/>
          </w:tcPr>
          <w:p w14:paraId="5C7D33C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教育设施</w:t>
            </w:r>
          </w:p>
        </w:tc>
      </w:tr>
      <w:tr w:rsidR="00B72A3B" w14:paraId="598717B7" w14:textId="77777777">
        <w:trPr>
          <w:trHeight w:val="500"/>
        </w:trPr>
        <w:tc>
          <w:tcPr>
            <w:tcW w:w="8856" w:type="dxa"/>
            <w:shd w:val="clear" w:color="auto" w:fill="FFFFFF"/>
            <w:vAlign w:val="center"/>
          </w:tcPr>
          <w:p w14:paraId="4A55D2D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□H. </w:t>
            </w:r>
            <w:r>
              <w:rPr>
                <w:rFonts w:ascii="PMingLiU" w:eastAsia="PMingLiU" w:hAnsi="PMingLiU" w:cs="PMingLiU"/>
              </w:rPr>
              <w:t>通讯网络</w:t>
            </w:r>
          </w:p>
        </w:tc>
      </w:tr>
    </w:tbl>
    <w:p w14:paraId="2EA5A07F" w14:textId="77777777" w:rsidR="00B72A3B" w:rsidRDefault="00B72A3B">
      <w:pPr>
        <w:spacing w:before="156" w:after="156"/>
        <w:ind w:firstLineChars="0" w:firstLine="0"/>
      </w:pPr>
    </w:p>
    <w:p w14:paraId="230AF9E3" w14:textId="77777777" w:rsidR="00B72A3B" w:rsidRDefault="007E11EF">
      <w:pPr>
        <w:spacing w:before="156" w:after="156"/>
        <w:ind w:firstLine="480"/>
      </w:pPr>
      <w:r>
        <w:rPr>
          <w:rFonts w:ascii="Times New Roman" w:eastAsia="Times New Roman" w:hAnsi="Times New Roman" w:cs="Times New Roman"/>
        </w:rPr>
        <w:t>1</w:t>
      </w:r>
      <w:r>
        <w:rPr>
          <w:rFonts w:cs="Times New Roman" w:hint="eastAsia"/>
        </w:rPr>
        <w:t>2.</w:t>
      </w:r>
      <w:r>
        <w:rPr>
          <w:rFonts w:ascii="PMingLiU" w:eastAsia="PMingLiU" w:hAnsi="PMingLiU" w:cs="PMingLiU"/>
        </w:rPr>
        <w:t>您对您所居住地区基本公共服务的普及性满意吗</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FBFFFF8" w14:textId="77777777">
        <w:trPr>
          <w:trHeight w:val="500"/>
        </w:trPr>
        <w:tc>
          <w:tcPr>
            <w:tcW w:w="8856" w:type="dxa"/>
            <w:shd w:val="clear" w:color="auto" w:fill="FFFFFF"/>
            <w:vAlign w:val="center"/>
          </w:tcPr>
          <w:p w14:paraId="7721337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0A8485D2" w14:textId="77777777">
        <w:trPr>
          <w:trHeight w:val="500"/>
        </w:trPr>
        <w:tc>
          <w:tcPr>
            <w:tcW w:w="8856" w:type="dxa"/>
            <w:shd w:val="clear" w:color="auto" w:fill="FFFFFF"/>
            <w:vAlign w:val="center"/>
          </w:tcPr>
          <w:p w14:paraId="13CBBFA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较满意</w:t>
            </w:r>
          </w:p>
        </w:tc>
      </w:tr>
      <w:tr w:rsidR="00B72A3B" w14:paraId="5EEE992E" w14:textId="77777777">
        <w:trPr>
          <w:trHeight w:val="500"/>
        </w:trPr>
        <w:tc>
          <w:tcPr>
            <w:tcW w:w="8856" w:type="dxa"/>
            <w:shd w:val="clear" w:color="auto" w:fill="FFFFFF"/>
            <w:vAlign w:val="center"/>
          </w:tcPr>
          <w:p w14:paraId="190E917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38C14364" w14:textId="77777777">
        <w:trPr>
          <w:trHeight w:val="500"/>
        </w:trPr>
        <w:tc>
          <w:tcPr>
            <w:tcW w:w="8856" w:type="dxa"/>
            <w:shd w:val="clear" w:color="auto" w:fill="FFFFFF"/>
            <w:vAlign w:val="center"/>
          </w:tcPr>
          <w:p w14:paraId="0277609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较差</w:t>
            </w:r>
          </w:p>
        </w:tc>
      </w:tr>
      <w:tr w:rsidR="00B72A3B" w14:paraId="52DD9FA3" w14:textId="77777777">
        <w:trPr>
          <w:trHeight w:val="500"/>
        </w:trPr>
        <w:tc>
          <w:tcPr>
            <w:tcW w:w="8856" w:type="dxa"/>
            <w:shd w:val="clear" w:color="auto" w:fill="FFFFFF"/>
            <w:vAlign w:val="center"/>
          </w:tcPr>
          <w:p w14:paraId="6943388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非常差</w:t>
            </w:r>
          </w:p>
        </w:tc>
      </w:tr>
    </w:tbl>
    <w:p w14:paraId="1B421A51" w14:textId="77777777" w:rsidR="00B72A3B" w:rsidRDefault="00B72A3B">
      <w:pPr>
        <w:spacing w:before="156" w:after="156"/>
        <w:ind w:firstLineChars="0" w:firstLine="0"/>
      </w:pPr>
    </w:p>
    <w:p w14:paraId="51F850B1" w14:textId="77777777" w:rsidR="00B72A3B" w:rsidRDefault="007E11EF">
      <w:pPr>
        <w:spacing w:before="156" w:after="156"/>
        <w:ind w:firstLine="480"/>
      </w:pPr>
      <w:r>
        <w:rPr>
          <w:rFonts w:ascii="Times New Roman" w:eastAsia="Times New Roman" w:hAnsi="Times New Roman" w:cs="Times New Roman"/>
        </w:rPr>
        <w:t>1</w:t>
      </w:r>
      <w:r>
        <w:rPr>
          <w:rFonts w:cs="Times New Roman" w:hint="eastAsia"/>
        </w:rPr>
        <w:t>3.</w:t>
      </w:r>
      <w:r>
        <w:rPr>
          <w:rFonts w:ascii="PMingLiU" w:eastAsia="PMingLiU" w:hAnsi="PMingLiU" w:cs="PMingLiU"/>
        </w:rPr>
        <w:t>您认为本地区公共服务的便捷程度对您的生活重要吗</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338C59E0" w14:textId="77777777">
        <w:trPr>
          <w:trHeight w:val="500"/>
        </w:trPr>
        <w:tc>
          <w:tcPr>
            <w:tcW w:w="8856" w:type="dxa"/>
            <w:shd w:val="clear" w:color="auto" w:fill="FFFFFF"/>
            <w:vAlign w:val="center"/>
          </w:tcPr>
          <w:p w14:paraId="3E3C8A2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非常重要</w:t>
            </w:r>
          </w:p>
        </w:tc>
      </w:tr>
      <w:tr w:rsidR="00B72A3B" w14:paraId="5B1442A9" w14:textId="77777777">
        <w:trPr>
          <w:trHeight w:val="500"/>
        </w:trPr>
        <w:tc>
          <w:tcPr>
            <w:tcW w:w="8856" w:type="dxa"/>
            <w:shd w:val="clear" w:color="auto" w:fill="FFFFFF"/>
            <w:vAlign w:val="center"/>
          </w:tcPr>
          <w:p w14:paraId="2A60B53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比较重要</w:t>
            </w:r>
          </w:p>
        </w:tc>
      </w:tr>
      <w:tr w:rsidR="00B72A3B" w14:paraId="5CBEE6DE" w14:textId="77777777">
        <w:trPr>
          <w:trHeight w:val="500"/>
        </w:trPr>
        <w:tc>
          <w:tcPr>
            <w:tcW w:w="8856" w:type="dxa"/>
            <w:shd w:val="clear" w:color="auto" w:fill="FFFFFF"/>
            <w:vAlign w:val="center"/>
          </w:tcPr>
          <w:p w14:paraId="334E452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FBFE0AD" w14:textId="77777777">
        <w:trPr>
          <w:trHeight w:val="500"/>
        </w:trPr>
        <w:tc>
          <w:tcPr>
            <w:tcW w:w="8856" w:type="dxa"/>
            <w:shd w:val="clear" w:color="auto" w:fill="FFFFFF"/>
            <w:vAlign w:val="center"/>
          </w:tcPr>
          <w:p w14:paraId="22ABB15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不太重要</w:t>
            </w:r>
          </w:p>
        </w:tc>
      </w:tr>
      <w:tr w:rsidR="00B72A3B" w14:paraId="7FB09F38" w14:textId="77777777">
        <w:trPr>
          <w:trHeight w:val="500"/>
        </w:trPr>
        <w:tc>
          <w:tcPr>
            <w:tcW w:w="8856" w:type="dxa"/>
            <w:shd w:val="clear" w:color="auto" w:fill="FFFFFF"/>
            <w:vAlign w:val="center"/>
          </w:tcPr>
          <w:p w14:paraId="6F1B26E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不重要</w:t>
            </w:r>
          </w:p>
        </w:tc>
      </w:tr>
    </w:tbl>
    <w:p w14:paraId="35D91ACF" w14:textId="77777777" w:rsidR="00B72A3B" w:rsidRDefault="00B72A3B">
      <w:pPr>
        <w:spacing w:before="156" w:after="156"/>
        <w:ind w:firstLineChars="0" w:firstLine="0"/>
        <w:rPr>
          <w:rFonts w:ascii="PMingLiU" w:eastAsia="PMingLiU" w:hAnsi="PMingLiU" w:cs="PMingLiU"/>
        </w:rPr>
      </w:pPr>
    </w:p>
    <w:p w14:paraId="64E64D97" w14:textId="77777777" w:rsidR="00B72A3B" w:rsidRDefault="007E11EF">
      <w:pPr>
        <w:spacing w:before="156" w:after="156"/>
        <w:ind w:firstLineChars="0" w:firstLine="420"/>
      </w:pPr>
      <w:r>
        <w:rPr>
          <w:rFonts w:ascii="Times New Roman" w:eastAsia="Times New Roman" w:hAnsi="Times New Roman" w:cs="Times New Roman" w:hint="eastAsia"/>
        </w:rPr>
        <w:t>14</w:t>
      </w:r>
      <w:r>
        <w:rPr>
          <w:rFonts w:ascii="PMingLiU" w:eastAsia="PMingLiU" w:hAnsi="PMingLiU" w:cs="PMingLiU" w:hint="eastAsia"/>
        </w:rPr>
        <w:t>.</w:t>
      </w:r>
      <w:r>
        <w:rPr>
          <w:rFonts w:ascii="PMingLiU" w:eastAsia="PMingLiU" w:hAnsi="PMingLiU" w:cs="PMingLiU"/>
        </w:rPr>
        <w:t>您对目前所享受的公共服务（教育、医疗、社会保障）的便捷程度满意吗？</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704D88C1" w14:textId="77777777">
        <w:trPr>
          <w:trHeight w:val="500"/>
        </w:trPr>
        <w:tc>
          <w:tcPr>
            <w:tcW w:w="8856" w:type="dxa"/>
            <w:shd w:val="clear" w:color="auto" w:fill="FFFFFF"/>
            <w:vAlign w:val="center"/>
          </w:tcPr>
          <w:p w14:paraId="723B844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1053AAD6" w14:textId="77777777">
        <w:trPr>
          <w:trHeight w:val="500"/>
        </w:trPr>
        <w:tc>
          <w:tcPr>
            <w:tcW w:w="8856" w:type="dxa"/>
            <w:shd w:val="clear" w:color="auto" w:fill="FFFFFF"/>
            <w:vAlign w:val="center"/>
          </w:tcPr>
          <w:p w14:paraId="6984378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满意</w:t>
            </w:r>
          </w:p>
        </w:tc>
      </w:tr>
      <w:tr w:rsidR="00B72A3B" w14:paraId="0E334537" w14:textId="77777777">
        <w:trPr>
          <w:trHeight w:val="500"/>
        </w:trPr>
        <w:tc>
          <w:tcPr>
            <w:tcW w:w="8856" w:type="dxa"/>
            <w:shd w:val="clear" w:color="auto" w:fill="FFFFFF"/>
            <w:vAlign w:val="center"/>
          </w:tcPr>
          <w:p w14:paraId="74CD975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0816DB2A" w14:textId="77777777">
        <w:trPr>
          <w:trHeight w:val="500"/>
        </w:trPr>
        <w:tc>
          <w:tcPr>
            <w:tcW w:w="8856" w:type="dxa"/>
            <w:shd w:val="clear" w:color="auto" w:fill="FFFFFF"/>
            <w:vAlign w:val="center"/>
          </w:tcPr>
          <w:p w14:paraId="5FF2FE6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不满意</w:t>
            </w:r>
          </w:p>
        </w:tc>
      </w:tr>
      <w:tr w:rsidR="00B72A3B" w14:paraId="602DC4EF" w14:textId="77777777">
        <w:trPr>
          <w:trHeight w:val="500"/>
        </w:trPr>
        <w:tc>
          <w:tcPr>
            <w:tcW w:w="8856" w:type="dxa"/>
            <w:shd w:val="clear" w:color="auto" w:fill="FFFFFF"/>
            <w:vAlign w:val="center"/>
          </w:tcPr>
          <w:p w14:paraId="6FE285A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非常不满意</w:t>
            </w:r>
          </w:p>
        </w:tc>
      </w:tr>
    </w:tbl>
    <w:p w14:paraId="56E8F571" w14:textId="77777777" w:rsidR="00B72A3B" w:rsidRDefault="00B72A3B">
      <w:pPr>
        <w:spacing w:before="156" w:after="156"/>
        <w:ind w:firstLineChars="0" w:firstLine="0"/>
      </w:pPr>
    </w:p>
    <w:p w14:paraId="421CCA1D" w14:textId="77777777" w:rsidR="00B72A3B" w:rsidRDefault="007E11EF">
      <w:pPr>
        <w:spacing w:before="156" w:after="156"/>
        <w:ind w:firstLine="480"/>
      </w:pPr>
      <w:r>
        <w:rPr>
          <w:rFonts w:ascii="Times New Roman" w:eastAsia="Times New Roman" w:hAnsi="Times New Roman" w:cs="Times New Roman"/>
        </w:rPr>
        <w:lastRenderedPageBreak/>
        <w:t>1</w:t>
      </w:r>
      <w:r>
        <w:rPr>
          <w:rFonts w:cs="Times New Roman" w:hint="eastAsia"/>
        </w:rPr>
        <w:t>5.</w:t>
      </w:r>
      <w:r>
        <w:rPr>
          <w:rFonts w:ascii="Times New Roman" w:eastAsia="Times New Roman" w:hAnsi="Times New Roman" w:cs="Times New Roman"/>
        </w:rPr>
        <w:t xml:space="preserve"> </w:t>
      </w:r>
      <w:r>
        <w:rPr>
          <w:rFonts w:ascii="PMingLiU" w:eastAsia="PMingLiU" w:hAnsi="PMingLiU" w:cs="PMingLiU"/>
        </w:rPr>
        <w:t>您认为当前您所居住的地区公共服务与其他县市区有差距吗</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5F6BA28F" w14:textId="77777777">
        <w:trPr>
          <w:trHeight w:val="500"/>
        </w:trPr>
        <w:tc>
          <w:tcPr>
            <w:tcW w:w="8856" w:type="dxa"/>
            <w:shd w:val="clear" w:color="auto" w:fill="FFFFFF"/>
            <w:vAlign w:val="center"/>
          </w:tcPr>
          <w:p w14:paraId="6582A11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非常大</w:t>
            </w:r>
          </w:p>
        </w:tc>
      </w:tr>
      <w:tr w:rsidR="00B72A3B" w14:paraId="517263F2" w14:textId="77777777">
        <w:trPr>
          <w:trHeight w:val="500"/>
        </w:trPr>
        <w:tc>
          <w:tcPr>
            <w:tcW w:w="8856" w:type="dxa"/>
            <w:shd w:val="clear" w:color="auto" w:fill="FFFFFF"/>
            <w:vAlign w:val="center"/>
          </w:tcPr>
          <w:p w14:paraId="3F483DA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○B.</w:t>
            </w:r>
            <w:r>
              <w:rPr>
                <w:rFonts w:ascii="PMingLiU" w:eastAsia="PMingLiU" w:hAnsi="PMingLiU" w:cs="PMingLiU"/>
              </w:rPr>
              <w:t>大</w:t>
            </w:r>
          </w:p>
        </w:tc>
      </w:tr>
      <w:tr w:rsidR="00B72A3B" w14:paraId="095E3FFA" w14:textId="77777777">
        <w:trPr>
          <w:trHeight w:val="500"/>
        </w:trPr>
        <w:tc>
          <w:tcPr>
            <w:tcW w:w="8856" w:type="dxa"/>
            <w:shd w:val="clear" w:color="auto" w:fill="FFFFFF"/>
            <w:vAlign w:val="center"/>
          </w:tcPr>
          <w:p w14:paraId="2C7115C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61D8CE35" w14:textId="77777777">
        <w:trPr>
          <w:trHeight w:val="500"/>
        </w:trPr>
        <w:tc>
          <w:tcPr>
            <w:tcW w:w="8856" w:type="dxa"/>
            <w:shd w:val="clear" w:color="auto" w:fill="FFFFFF"/>
            <w:vAlign w:val="center"/>
          </w:tcPr>
          <w:p w14:paraId="7FC91FE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不大</w:t>
            </w:r>
          </w:p>
        </w:tc>
      </w:tr>
      <w:tr w:rsidR="00B72A3B" w14:paraId="1F15501D" w14:textId="77777777">
        <w:trPr>
          <w:trHeight w:val="500"/>
        </w:trPr>
        <w:tc>
          <w:tcPr>
            <w:tcW w:w="8856" w:type="dxa"/>
            <w:shd w:val="clear" w:color="auto" w:fill="FFFFFF"/>
            <w:vAlign w:val="center"/>
          </w:tcPr>
          <w:p w14:paraId="556BAE9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没有差距</w:t>
            </w:r>
          </w:p>
        </w:tc>
      </w:tr>
    </w:tbl>
    <w:p w14:paraId="0FAF350A" w14:textId="77777777" w:rsidR="00B72A3B" w:rsidRDefault="00B72A3B">
      <w:pPr>
        <w:spacing w:before="156" w:after="156"/>
        <w:ind w:firstLineChars="0" w:firstLine="0"/>
      </w:pPr>
    </w:p>
    <w:p w14:paraId="4F928591" w14:textId="77777777" w:rsidR="00B72A3B" w:rsidRDefault="007E11EF">
      <w:pPr>
        <w:spacing w:before="156" w:after="156"/>
        <w:ind w:firstLine="480"/>
      </w:pPr>
      <w:r>
        <w:rPr>
          <w:rFonts w:cs="Times New Roman" w:hint="eastAsia"/>
        </w:rPr>
        <w:t>16</w:t>
      </w:r>
      <w:r>
        <w:rPr>
          <w:rFonts w:ascii="Times New Roman" w:eastAsia="Times New Roman" w:hAnsi="Times New Roman" w:cs="Times New Roman"/>
        </w:rPr>
        <w:t xml:space="preserve">. </w:t>
      </w:r>
      <w:r>
        <w:rPr>
          <w:rFonts w:ascii="PMingLiU" w:eastAsia="PMingLiU" w:hAnsi="PMingLiU" w:cs="PMingLiU"/>
        </w:rPr>
        <w:t>您认为推动全域公共服务一体化能推动持续缩小人均收入差距吗</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7A84C361" w14:textId="77777777">
        <w:trPr>
          <w:trHeight w:val="500"/>
        </w:trPr>
        <w:tc>
          <w:tcPr>
            <w:tcW w:w="8856" w:type="dxa"/>
            <w:shd w:val="clear" w:color="auto" w:fill="FFFFFF"/>
            <w:vAlign w:val="center"/>
          </w:tcPr>
          <w:p w14:paraId="431AE9B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非常能</w:t>
            </w:r>
          </w:p>
        </w:tc>
      </w:tr>
      <w:tr w:rsidR="00B72A3B" w14:paraId="3D80629C" w14:textId="77777777">
        <w:trPr>
          <w:trHeight w:val="500"/>
        </w:trPr>
        <w:tc>
          <w:tcPr>
            <w:tcW w:w="8856" w:type="dxa"/>
            <w:shd w:val="clear" w:color="auto" w:fill="FFFFFF"/>
            <w:vAlign w:val="center"/>
          </w:tcPr>
          <w:p w14:paraId="52485F6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○B.</w:t>
            </w:r>
            <w:r>
              <w:rPr>
                <w:rFonts w:ascii="PMingLiU" w:eastAsia="PMingLiU" w:hAnsi="PMingLiU" w:cs="PMingLiU"/>
              </w:rPr>
              <w:t>较能</w:t>
            </w:r>
          </w:p>
        </w:tc>
      </w:tr>
      <w:tr w:rsidR="00B72A3B" w14:paraId="062C6CDD" w14:textId="77777777">
        <w:trPr>
          <w:trHeight w:val="500"/>
        </w:trPr>
        <w:tc>
          <w:tcPr>
            <w:tcW w:w="8856" w:type="dxa"/>
            <w:shd w:val="clear" w:color="auto" w:fill="FFFFFF"/>
            <w:vAlign w:val="center"/>
          </w:tcPr>
          <w:p w14:paraId="0153C80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○C.</w:t>
            </w:r>
            <w:r>
              <w:rPr>
                <w:rFonts w:ascii="PMingLiU" w:eastAsia="PMingLiU" w:hAnsi="PMingLiU" w:cs="PMingLiU"/>
              </w:rPr>
              <w:t>一般</w:t>
            </w:r>
          </w:p>
        </w:tc>
      </w:tr>
      <w:tr w:rsidR="00B72A3B" w14:paraId="000773CC" w14:textId="77777777">
        <w:trPr>
          <w:trHeight w:val="500"/>
        </w:trPr>
        <w:tc>
          <w:tcPr>
            <w:tcW w:w="8856" w:type="dxa"/>
            <w:shd w:val="clear" w:color="auto" w:fill="FFFFFF"/>
            <w:vAlign w:val="center"/>
          </w:tcPr>
          <w:p w14:paraId="71590AF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○D.</w:t>
            </w:r>
            <w:r>
              <w:rPr>
                <w:rFonts w:ascii="PMingLiU" w:eastAsia="PMingLiU" w:hAnsi="PMingLiU" w:cs="PMingLiU"/>
              </w:rPr>
              <w:t>不能</w:t>
            </w:r>
          </w:p>
        </w:tc>
      </w:tr>
      <w:tr w:rsidR="00B72A3B" w14:paraId="39B41E56" w14:textId="77777777">
        <w:trPr>
          <w:trHeight w:val="500"/>
        </w:trPr>
        <w:tc>
          <w:tcPr>
            <w:tcW w:w="8856" w:type="dxa"/>
            <w:shd w:val="clear" w:color="auto" w:fill="FFFFFF"/>
            <w:vAlign w:val="center"/>
          </w:tcPr>
          <w:p w14:paraId="38F2124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○E.</w:t>
            </w:r>
            <w:r>
              <w:rPr>
                <w:rFonts w:ascii="PMingLiU" w:eastAsia="PMingLiU" w:hAnsi="PMingLiU" w:cs="PMingLiU"/>
              </w:rPr>
              <w:t>不清楚</w:t>
            </w:r>
          </w:p>
        </w:tc>
      </w:tr>
    </w:tbl>
    <w:p w14:paraId="4DFCA9F9" w14:textId="77777777" w:rsidR="00B72A3B" w:rsidRDefault="00B72A3B">
      <w:pPr>
        <w:spacing w:before="156" w:after="156"/>
        <w:ind w:firstLineChars="0" w:firstLine="0"/>
      </w:pPr>
    </w:p>
    <w:p w14:paraId="7111A266" w14:textId="77777777" w:rsidR="00B72A3B" w:rsidRDefault="007E11EF">
      <w:pPr>
        <w:spacing w:before="156" w:after="156"/>
        <w:ind w:firstLine="480"/>
      </w:pPr>
      <w:r>
        <w:rPr>
          <w:rFonts w:ascii="Times New Roman" w:eastAsia="Times New Roman" w:hAnsi="Times New Roman" w:cs="Times New Roman"/>
        </w:rPr>
        <w:lastRenderedPageBreak/>
        <w:t>1</w:t>
      </w:r>
      <w:r>
        <w:rPr>
          <w:rFonts w:cs="Times New Roman" w:hint="eastAsia"/>
        </w:rPr>
        <w:t>7</w:t>
      </w:r>
      <w:r>
        <w:rPr>
          <w:rFonts w:ascii="Times New Roman" w:eastAsia="Times New Roman" w:hAnsi="Times New Roman" w:cs="Times New Roman"/>
        </w:rPr>
        <w:t>.</w:t>
      </w:r>
      <w:r>
        <w:rPr>
          <w:rFonts w:ascii="PMingLiU" w:eastAsia="PMingLiU" w:hAnsi="PMingLiU" w:cs="PMingLiU"/>
        </w:rPr>
        <w:t>在过去的一年中，您认为本地区采取的措施是否真正惠及群众</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5140A5BD" w14:textId="77777777">
        <w:trPr>
          <w:trHeight w:val="500"/>
        </w:trPr>
        <w:tc>
          <w:tcPr>
            <w:tcW w:w="8856" w:type="dxa"/>
            <w:shd w:val="clear" w:color="auto" w:fill="FFFFFF"/>
            <w:vAlign w:val="center"/>
          </w:tcPr>
          <w:p w14:paraId="4C90274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全部</w:t>
            </w:r>
          </w:p>
        </w:tc>
      </w:tr>
      <w:tr w:rsidR="00B72A3B" w14:paraId="384ED0BB" w14:textId="77777777">
        <w:trPr>
          <w:trHeight w:val="500"/>
        </w:trPr>
        <w:tc>
          <w:tcPr>
            <w:tcW w:w="8856" w:type="dxa"/>
            <w:shd w:val="clear" w:color="auto" w:fill="FFFFFF"/>
            <w:vAlign w:val="center"/>
          </w:tcPr>
          <w:p w14:paraId="38232BA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基本</w:t>
            </w:r>
          </w:p>
        </w:tc>
      </w:tr>
      <w:tr w:rsidR="00B72A3B" w14:paraId="1DC0056D" w14:textId="77777777">
        <w:trPr>
          <w:trHeight w:val="500"/>
        </w:trPr>
        <w:tc>
          <w:tcPr>
            <w:tcW w:w="8856" w:type="dxa"/>
            <w:shd w:val="clear" w:color="auto" w:fill="FFFFFF"/>
            <w:vAlign w:val="center"/>
          </w:tcPr>
          <w:p w14:paraId="42AA63B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007A9D3" w14:textId="77777777">
        <w:trPr>
          <w:trHeight w:val="500"/>
        </w:trPr>
        <w:tc>
          <w:tcPr>
            <w:tcW w:w="8856" w:type="dxa"/>
            <w:shd w:val="clear" w:color="auto" w:fill="FFFFFF"/>
            <w:vAlign w:val="center"/>
          </w:tcPr>
          <w:p w14:paraId="6A9CE4F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没有</w:t>
            </w:r>
          </w:p>
        </w:tc>
      </w:tr>
      <w:tr w:rsidR="00B72A3B" w14:paraId="757EC35F" w14:textId="77777777">
        <w:trPr>
          <w:trHeight w:val="500"/>
        </w:trPr>
        <w:tc>
          <w:tcPr>
            <w:tcW w:w="8856" w:type="dxa"/>
            <w:shd w:val="clear" w:color="auto" w:fill="FFFFFF"/>
            <w:vAlign w:val="center"/>
          </w:tcPr>
          <w:p w14:paraId="610AC6F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完全没有</w:t>
            </w:r>
          </w:p>
        </w:tc>
      </w:tr>
    </w:tbl>
    <w:p w14:paraId="1B19F9B7" w14:textId="77777777" w:rsidR="00B72A3B" w:rsidRDefault="00B72A3B">
      <w:pPr>
        <w:spacing w:before="156" w:after="156"/>
        <w:ind w:firstLineChars="0" w:firstLine="0"/>
      </w:pPr>
    </w:p>
    <w:p w14:paraId="4E8DB207" w14:textId="77777777" w:rsidR="00B72A3B" w:rsidRDefault="007E11EF">
      <w:pPr>
        <w:spacing w:before="156" w:after="156"/>
        <w:ind w:firstLine="480"/>
      </w:pPr>
      <w:r>
        <w:rPr>
          <w:rFonts w:ascii="Times New Roman" w:eastAsia="Times New Roman" w:hAnsi="Times New Roman" w:cs="Times New Roman" w:hint="eastAsia"/>
        </w:rPr>
        <w:t>18</w:t>
      </w:r>
      <w:r>
        <w:rPr>
          <w:rFonts w:ascii="PMingLiU" w:eastAsia="PMingLiU" w:hAnsi="PMingLiU" w:cs="PMingLiU" w:hint="eastAsia"/>
        </w:rPr>
        <w:t>.</w:t>
      </w:r>
      <w:r>
        <w:rPr>
          <w:rFonts w:ascii="PMingLiU" w:eastAsia="PMingLiU" w:hAnsi="PMingLiU" w:cs="PMingLiU"/>
        </w:rPr>
        <w:t>总体而言，您认为相比我省其他地方，本地区设置的公共服务标准体系惠及程度如何</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87ADFD1" w14:textId="77777777">
        <w:trPr>
          <w:trHeight w:val="500"/>
        </w:trPr>
        <w:tc>
          <w:tcPr>
            <w:tcW w:w="8856" w:type="dxa"/>
            <w:shd w:val="clear" w:color="auto" w:fill="FFFFFF"/>
            <w:vAlign w:val="center"/>
          </w:tcPr>
          <w:p w14:paraId="2CF39A8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全部</w:t>
            </w:r>
          </w:p>
        </w:tc>
      </w:tr>
      <w:tr w:rsidR="00B72A3B" w14:paraId="55BFE8E3" w14:textId="77777777">
        <w:trPr>
          <w:trHeight w:val="500"/>
        </w:trPr>
        <w:tc>
          <w:tcPr>
            <w:tcW w:w="8856" w:type="dxa"/>
            <w:shd w:val="clear" w:color="auto" w:fill="FFFFFF"/>
            <w:vAlign w:val="center"/>
          </w:tcPr>
          <w:p w14:paraId="3CE91B0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基本</w:t>
            </w:r>
          </w:p>
        </w:tc>
      </w:tr>
      <w:tr w:rsidR="00B72A3B" w14:paraId="0B69E01B" w14:textId="77777777">
        <w:trPr>
          <w:trHeight w:val="500"/>
        </w:trPr>
        <w:tc>
          <w:tcPr>
            <w:tcW w:w="8856" w:type="dxa"/>
            <w:shd w:val="clear" w:color="auto" w:fill="FFFFFF"/>
            <w:vAlign w:val="center"/>
          </w:tcPr>
          <w:p w14:paraId="3E562F8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BBD7411" w14:textId="77777777">
        <w:trPr>
          <w:trHeight w:val="500"/>
        </w:trPr>
        <w:tc>
          <w:tcPr>
            <w:tcW w:w="8856" w:type="dxa"/>
            <w:shd w:val="clear" w:color="auto" w:fill="FFFFFF"/>
            <w:vAlign w:val="center"/>
          </w:tcPr>
          <w:p w14:paraId="77C716A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没有</w:t>
            </w:r>
          </w:p>
        </w:tc>
      </w:tr>
      <w:tr w:rsidR="00B72A3B" w14:paraId="7767B893" w14:textId="77777777">
        <w:trPr>
          <w:trHeight w:val="500"/>
        </w:trPr>
        <w:tc>
          <w:tcPr>
            <w:tcW w:w="8856" w:type="dxa"/>
            <w:shd w:val="clear" w:color="auto" w:fill="FFFFFF"/>
            <w:vAlign w:val="center"/>
          </w:tcPr>
          <w:p w14:paraId="1E1A70D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完全没有</w:t>
            </w:r>
          </w:p>
        </w:tc>
      </w:tr>
    </w:tbl>
    <w:p w14:paraId="6120E2C0" w14:textId="77777777" w:rsidR="00B72A3B" w:rsidRDefault="00B72A3B">
      <w:pPr>
        <w:spacing w:before="156" w:after="156"/>
        <w:ind w:firstLineChars="0" w:firstLine="0"/>
      </w:pPr>
    </w:p>
    <w:p w14:paraId="45A7C9A0" w14:textId="77777777" w:rsidR="00B72A3B" w:rsidRDefault="007E11EF">
      <w:pPr>
        <w:spacing w:before="156" w:after="156"/>
        <w:ind w:firstLine="480"/>
      </w:pPr>
      <w:r>
        <w:rPr>
          <w:rFonts w:cs="Times New Roman" w:hint="eastAsia"/>
        </w:rPr>
        <w:lastRenderedPageBreak/>
        <w:t>19.</w:t>
      </w:r>
      <w:r>
        <w:rPr>
          <w:rFonts w:ascii="Times New Roman" w:eastAsia="Times New Roman" w:hAnsi="Times New Roman" w:cs="Times New Roman"/>
        </w:rPr>
        <w:t xml:space="preserve"> </w:t>
      </w:r>
      <w:r>
        <w:rPr>
          <w:rFonts w:ascii="PMingLiU" w:eastAsia="PMingLiU" w:hAnsi="PMingLiU" w:cs="PMingLiU"/>
        </w:rPr>
        <w:t>您认为当前您居住的地区哪些公共服务的便捷程度较差</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740F4408" w14:textId="77777777">
        <w:trPr>
          <w:trHeight w:val="500"/>
        </w:trPr>
        <w:tc>
          <w:tcPr>
            <w:tcW w:w="8856" w:type="dxa"/>
            <w:shd w:val="clear" w:color="auto" w:fill="FFFFFF"/>
            <w:vAlign w:val="center"/>
          </w:tcPr>
          <w:p w14:paraId="50EECBD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医疗服务</w:t>
            </w:r>
          </w:p>
        </w:tc>
      </w:tr>
      <w:tr w:rsidR="00B72A3B" w14:paraId="2AC29D17" w14:textId="77777777">
        <w:trPr>
          <w:trHeight w:val="500"/>
        </w:trPr>
        <w:tc>
          <w:tcPr>
            <w:tcW w:w="8856" w:type="dxa"/>
            <w:shd w:val="clear" w:color="auto" w:fill="FFFFFF"/>
            <w:vAlign w:val="center"/>
          </w:tcPr>
          <w:p w14:paraId="08B1DEF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教育服务</w:t>
            </w:r>
          </w:p>
        </w:tc>
      </w:tr>
      <w:tr w:rsidR="00B72A3B" w14:paraId="3F574CD4" w14:textId="77777777">
        <w:trPr>
          <w:trHeight w:val="500"/>
        </w:trPr>
        <w:tc>
          <w:tcPr>
            <w:tcW w:w="8856" w:type="dxa"/>
            <w:shd w:val="clear" w:color="auto" w:fill="FFFFFF"/>
            <w:vAlign w:val="center"/>
          </w:tcPr>
          <w:p w14:paraId="0711578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养老服务</w:t>
            </w:r>
          </w:p>
        </w:tc>
      </w:tr>
      <w:tr w:rsidR="00B72A3B" w14:paraId="7A86ABDC" w14:textId="77777777">
        <w:trPr>
          <w:trHeight w:val="500"/>
        </w:trPr>
        <w:tc>
          <w:tcPr>
            <w:tcW w:w="8856" w:type="dxa"/>
            <w:shd w:val="clear" w:color="auto" w:fill="FFFFFF"/>
            <w:vAlign w:val="center"/>
          </w:tcPr>
          <w:p w14:paraId="132B2DB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公共交通</w:t>
            </w:r>
          </w:p>
        </w:tc>
      </w:tr>
      <w:tr w:rsidR="00B72A3B" w14:paraId="0156A68C" w14:textId="77777777">
        <w:trPr>
          <w:trHeight w:val="500"/>
        </w:trPr>
        <w:tc>
          <w:tcPr>
            <w:tcW w:w="8856" w:type="dxa"/>
            <w:shd w:val="clear" w:color="auto" w:fill="FFFFFF"/>
            <w:vAlign w:val="center"/>
          </w:tcPr>
          <w:p w14:paraId="1B7C0EF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社区安全设施</w:t>
            </w:r>
          </w:p>
        </w:tc>
      </w:tr>
      <w:tr w:rsidR="00B72A3B" w14:paraId="56195CE8" w14:textId="77777777">
        <w:trPr>
          <w:trHeight w:val="500"/>
        </w:trPr>
        <w:tc>
          <w:tcPr>
            <w:tcW w:w="8856" w:type="dxa"/>
            <w:shd w:val="clear" w:color="auto" w:fill="FFFFFF"/>
            <w:vAlign w:val="center"/>
          </w:tcPr>
          <w:p w14:paraId="743FFEA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垃圾处理设施</w:t>
            </w:r>
          </w:p>
        </w:tc>
      </w:tr>
      <w:tr w:rsidR="00B72A3B" w14:paraId="036D9B86" w14:textId="77777777">
        <w:trPr>
          <w:trHeight w:val="500"/>
        </w:trPr>
        <w:tc>
          <w:tcPr>
            <w:tcW w:w="8856" w:type="dxa"/>
            <w:shd w:val="clear" w:color="auto" w:fill="FFFFFF"/>
            <w:vAlign w:val="center"/>
          </w:tcPr>
          <w:p w14:paraId="260E08A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□G. </w:t>
            </w:r>
            <w:r>
              <w:rPr>
                <w:rFonts w:ascii="PMingLiU" w:eastAsia="PMingLiU" w:hAnsi="PMingLiU" w:cs="PMingLiU"/>
              </w:rPr>
              <w:t>其他（请注明）</w:t>
            </w:r>
            <w:r>
              <w:rPr>
                <w:rFonts w:ascii="Times New Roman" w:eastAsia="Times New Roman" w:hAnsi="Times New Roman" w:cs="Times New Roman"/>
              </w:rPr>
              <w:t xml:space="preserve"> _________________ _________________*</w:t>
            </w:r>
          </w:p>
        </w:tc>
      </w:tr>
    </w:tbl>
    <w:p w14:paraId="1EF41C67" w14:textId="77777777" w:rsidR="00B72A3B" w:rsidRDefault="00B72A3B">
      <w:pPr>
        <w:spacing w:before="156" w:after="156"/>
        <w:ind w:firstLineChars="0" w:firstLine="0"/>
      </w:pPr>
    </w:p>
    <w:p w14:paraId="15F26227" w14:textId="77777777" w:rsidR="00B72A3B" w:rsidRDefault="007E11EF">
      <w:pPr>
        <w:spacing w:before="156" w:after="156"/>
        <w:ind w:firstLine="480"/>
      </w:pPr>
      <w:r>
        <w:rPr>
          <w:rFonts w:ascii="Times New Roman" w:eastAsia="Times New Roman" w:hAnsi="Times New Roman" w:cs="Times New Roman"/>
        </w:rPr>
        <w:t>2</w:t>
      </w:r>
      <w:r>
        <w:rPr>
          <w:rFonts w:cs="Times New Roman" w:hint="eastAsia"/>
        </w:rPr>
        <w:t>0</w:t>
      </w:r>
      <w:r>
        <w:rPr>
          <w:rFonts w:ascii="Times New Roman" w:eastAsia="Times New Roman" w:hAnsi="Times New Roman" w:cs="Times New Roman"/>
        </w:rPr>
        <w:t>.</w:t>
      </w:r>
      <w:r>
        <w:rPr>
          <w:rFonts w:ascii="PMingLiU" w:eastAsia="PMingLiU" w:hAnsi="PMingLiU" w:cs="PMingLiU"/>
        </w:rPr>
        <w:t>您更希望能获得哪方面的公共服务保障</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7FDEDD92" w14:textId="77777777">
        <w:trPr>
          <w:trHeight w:val="500"/>
        </w:trPr>
        <w:tc>
          <w:tcPr>
            <w:tcW w:w="8856" w:type="dxa"/>
            <w:shd w:val="clear" w:color="auto" w:fill="FFFFFF"/>
            <w:vAlign w:val="center"/>
          </w:tcPr>
          <w:p w14:paraId="0EAC37A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医疗服务</w:t>
            </w:r>
          </w:p>
        </w:tc>
      </w:tr>
      <w:tr w:rsidR="00B72A3B" w14:paraId="777D108F" w14:textId="77777777">
        <w:trPr>
          <w:trHeight w:val="500"/>
        </w:trPr>
        <w:tc>
          <w:tcPr>
            <w:tcW w:w="8856" w:type="dxa"/>
            <w:shd w:val="clear" w:color="auto" w:fill="FFFFFF"/>
            <w:vAlign w:val="center"/>
          </w:tcPr>
          <w:p w14:paraId="23E7323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教育服务</w:t>
            </w:r>
          </w:p>
        </w:tc>
      </w:tr>
      <w:tr w:rsidR="00B72A3B" w14:paraId="27AB1E32" w14:textId="77777777">
        <w:trPr>
          <w:trHeight w:val="500"/>
        </w:trPr>
        <w:tc>
          <w:tcPr>
            <w:tcW w:w="8856" w:type="dxa"/>
            <w:shd w:val="clear" w:color="auto" w:fill="FFFFFF"/>
            <w:vAlign w:val="center"/>
          </w:tcPr>
          <w:p w14:paraId="13F135D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养老服务</w:t>
            </w:r>
          </w:p>
        </w:tc>
      </w:tr>
      <w:tr w:rsidR="00B72A3B" w14:paraId="528023DB" w14:textId="77777777">
        <w:trPr>
          <w:trHeight w:val="500"/>
        </w:trPr>
        <w:tc>
          <w:tcPr>
            <w:tcW w:w="8856" w:type="dxa"/>
            <w:shd w:val="clear" w:color="auto" w:fill="FFFFFF"/>
            <w:vAlign w:val="center"/>
          </w:tcPr>
          <w:p w14:paraId="6AB23AA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公共交通</w:t>
            </w:r>
          </w:p>
        </w:tc>
      </w:tr>
      <w:tr w:rsidR="00B72A3B" w14:paraId="3E82207F" w14:textId="77777777">
        <w:trPr>
          <w:trHeight w:val="500"/>
        </w:trPr>
        <w:tc>
          <w:tcPr>
            <w:tcW w:w="8856" w:type="dxa"/>
            <w:shd w:val="clear" w:color="auto" w:fill="FFFFFF"/>
            <w:vAlign w:val="center"/>
          </w:tcPr>
          <w:p w14:paraId="18EC5B9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社区安全设施</w:t>
            </w:r>
          </w:p>
        </w:tc>
      </w:tr>
      <w:tr w:rsidR="00B72A3B" w14:paraId="359C5524" w14:textId="77777777">
        <w:trPr>
          <w:trHeight w:val="500"/>
        </w:trPr>
        <w:tc>
          <w:tcPr>
            <w:tcW w:w="8856" w:type="dxa"/>
            <w:shd w:val="clear" w:color="auto" w:fill="FFFFFF"/>
            <w:vAlign w:val="center"/>
          </w:tcPr>
          <w:p w14:paraId="212578E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 xml:space="preserve">□F. </w:t>
            </w:r>
            <w:r>
              <w:rPr>
                <w:rFonts w:ascii="PMingLiU" w:eastAsia="PMingLiU" w:hAnsi="PMingLiU" w:cs="PMingLiU"/>
              </w:rPr>
              <w:t>垃圾处理设施</w:t>
            </w:r>
          </w:p>
        </w:tc>
      </w:tr>
      <w:tr w:rsidR="00B72A3B" w14:paraId="13702CF4" w14:textId="77777777">
        <w:trPr>
          <w:trHeight w:val="500"/>
        </w:trPr>
        <w:tc>
          <w:tcPr>
            <w:tcW w:w="8856" w:type="dxa"/>
            <w:shd w:val="clear" w:color="auto" w:fill="FFFFFF"/>
            <w:vAlign w:val="center"/>
          </w:tcPr>
          <w:p w14:paraId="497B1F6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□G. </w:t>
            </w:r>
            <w:r>
              <w:rPr>
                <w:rFonts w:ascii="PMingLiU" w:eastAsia="PMingLiU" w:hAnsi="PMingLiU" w:cs="PMingLiU"/>
              </w:rPr>
              <w:t>其他（请注明）</w:t>
            </w:r>
            <w:r>
              <w:rPr>
                <w:rFonts w:ascii="Times New Roman" w:eastAsia="Times New Roman" w:hAnsi="Times New Roman" w:cs="Times New Roman"/>
              </w:rPr>
              <w:t xml:space="preserve"> _________________ _________________*</w:t>
            </w:r>
          </w:p>
        </w:tc>
      </w:tr>
    </w:tbl>
    <w:p w14:paraId="51793626" w14:textId="77777777" w:rsidR="00B72A3B" w:rsidRDefault="00B72A3B">
      <w:pPr>
        <w:spacing w:before="156" w:after="156"/>
        <w:ind w:firstLineChars="0" w:firstLine="0"/>
      </w:pPr>
    </w:p>
    <w:p w14:paraId="321F41C6" w14:textId="77777777" w:rsidR="00B72A3B" w:rsidRDefault="007E11EF">
      <w:pPr>
        <w:spacing w:before="156" w:after="156"/>
        <w:ind w:firstLine="480"/>
      </w:pPr>
      <w:r>
        <w:rPr>
          <w:rFonts w:ascii="Times New Roman" w:eastAsia="Times New Roman" w:hAnsi="Times New Roman" w:cs="Times New Roman"/>
        </w:rPr>
        <w:t>2</w:t>
      </w:r>
      <w:r>
        <w:rPr>
          <w:rFonts w:cs="Times New Roman" w:hint="eastAsia"/>
        </w:rPr>
        <w:t>1.</w:t>
      </w:r>
      <w:r>
        <w:rPr>
          <w:rFonts w:ascii="Times New Roman" w:eastAsia="Times New Roman" w:hAnsi="Times New Roman" w:cs="Times New Roman"/>
        </w:rPr>
        <w:t xml:space="preserve"> </w:t>
      </w:r>
      <w:r>
        <w:rPr>
          <w:rFonts w:ascii="PMingLiU" w:eastAsia="PMingLiU" w:hAnsi="PMingLiU" w:cs="PMingLiU"/>
        </w:rPr>
        <w:t>您认为提升公共服务的完善程度需要哪些措施</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31B74138" w14:textId="77777777">
        <w:trPr>
          <w:trHeight w:val="500"/>
        </w:trPr>
        <w:tc>
          <w:tcPr>
            <w:tcW w:w="8856" w:type="dxa"/>
            <w:shd w:val="clear" w:color="auto" w:fill="FFFFFF"/>
            <w:vAlign w:val="center"/>
          </w:tcPr>
          <w:p w14:paraId="742B06F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提高公共服务水平</w:t>
            </w:r>
          </w:p>
        </w:tc>
      </w:tr>
      <w:tr w:rsidR="00B72A3B" w14:paraId="6AF87617" w14:textId="77777777">
        <w:trPr>
          <w:trHeight w:val="500"/>
        </w:trPr>
        <w:tc>
          <w:tcPr>
            <w:tcW w:w="8856" w:type="dxa"/>
            <w:shd w:val="clear" w:color="auto" w:fill="FFFFFF"/>
            <w:vAlign w:val="center"/>
          </w:tcPr>
          <w:p w14:paraId="5E4DD53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促进公共服务均衡性</w:t>
            </w:r>
          </w:p>
        </w:tc>
      </w:tr>
      <w:tr w:rsidR="00B72A3B" w14:paraId="54D32B5F" w14:textId="77777777">
        <w:trPr>
          <w:trHeight w:val="500"/>
        </w:trPr>
        <w:tc>
          <w:tcPr>
            <w:tcW w:w="8856" w:type="dxa"/>
            <w:shd w:val="clear" w:color="auto" w:fill="FFFFFF"/>
            <w:vAlign w:val="center"/>
          </w:tcPr>
          <w:p w14:paraId="58D7408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提升公共服务可及性</w:t>
            </w:r>
          </w:p>
        </w:tc>
      </w:tr>
      <w:tr w:rsidR="00B72A3B" w14:paraId="0FA9E4E5" w14:textId="77777777">
        <w:trPr>
          <w:trHeight w:val="500"/>
        </w:trPr>
        <w:tc>
          <w:tcPr>
            <w:tcW w:w="8856" w:type="dxa"/>
            <w:shd w:val="clear" w:color="auto" w:fill="FFFFFF"/>
            <w:vAlign w:val="center"/>
          </w:tcPr>
          <w:p w14:paraId="4433BB6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增强公共服务普惠性</w:t>
            </w:r>
          </w:p>
        </w:tc>
      </w:tr>
      <w:tr w:rsidR="00B72A3B" w14:paraId="4D3176C8" w14:textId="77777777">
        <w:trPr>
          <w:trHeight w:val="500"/>
        </w:trPr>
        <w:tc>
          <w:tcPr>
            <w:tcW w:w="8856" w:type="dxa"/>
            <w:shd w:val="clear" w:color="auto" w:fill="FFFFFF"/>
            <w:vAlign w:val="center"/>
          </w:tcPr>
          <w:p w14:paraId="03BEE3B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加强管理与监督</w:t>
            </w:r>
          </w:p>
        </w:tc>
      </w:tr>
      <w:tr w:rsidR="00B72A3B" w14:paraId="7FF01CBE" w14:textId="77777777">
        <w:trPr>
          <w:trHeight w:val="500"/>
        </w:trPr>
        <w:tc>
          <w:tcPr>
            <w:tcW w:w="8856" w:type="dxa"/>
            <w:shd w:val="clear" w:color="auto" w:fill="FFFFFF"/>
            <w:vAlign w:val="center"/>
          </w:tcPr>
          <w:p w14:paraId="7DA6B80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其他（请注明）</w:t>
            </w:r>
            <w:r>
              <w:rPr>
                <w:rFonts w:ascii="Times New Roman" w:eastAsia="Times New Roman" w:hAnsi="Times New Roman" w:cs="Times New Roman"/>
              </w:rPr>
              <w:t xml:space="preserve"> _________________ _________________*</w:t>
            </w:r>
          </w:p>
        </w:tc>
      </w:tr>
    </w:tbl>
    <w:p w14:paraId="398BAA9F" w14:textId="77777777" w:rsidR="00B72A3B" w:rsidRDefault="00B72A3B">
      <w:pPr>
        <w:spacing w:before="156" w:after="156"/>
        <w:ind w:firstLine="480"/>
      </w:pPr>
    </w:p>
    <w:p w14:paraId="3E1D6A82" w14:textId="77777777" w:rsidR="00B72A3B" w:rsidRDefault="007E11EF">
      <w:pPr>
        <w:spacing w:before="156" w:after="156"/>
        <w:ind w:firstLine="480"/>
      </w:pPr>
      <w:r>
        <w:rPr>
          <w:rFonts w:ascii="PMingLiU" w:eastAsia="PMingLiU" w:hAnsi="PMingLiU" w:cs="PMingLiU"/>
        </w:rPr>
        <w:t>二、经济发展与就业，社会服务与文化生活</w:t>
      </w:r>
    </w:p>
    <w:p w14:paraId="098BC16A" w14:textId="77777777" w:rsidR="00B72A3B" w:rsidRDefault="007E11EF">
      <w:pPr>
        <w:spacing w:before="156" w:after="156"/>
        <w:ind w:firstLine="480"/>
      </w:pPr>
      <w:r>
        <w:rPr>
          <w:rFonts w:ascii="PMingLiU" w:eastAsia="PMingLiU" w:hAnsi="PMingLiU" w:cs="PMingLiU"/>
        </w:rPr>
        <w:t>下面关于</w:t>
      </w:r>
      <w:r>
        <w:rPr>
          <w:rFonts w:ascii="Times New Roman" w:eastAsia="Times New Roman" w:hAnsi="Times New Roman" w:cs="Times New Roman"/>
        </w:rPr>
        <w:t>“</w:t>
      </w:r>
      <w:r>
        <w:rPr>
          <w:rFonts w:ascii="PMingLiU" w:eastAsia="PMingLiU" w:hAnsi="PMingLiU" w:cs="PMingLiU"/>
        </w:rPr>
        <w:t>经济发展与就业，社会服务与文化</w:t>
      </w:r>
      <w:r>
        <w:rPr>
          <w:rFonts w:ascii="Times New Roman" w:eastAsia="Times New Roman" w:hAnsi="Times New Roman" w:cs="Times New Roman"/>
        </w:rPr>
        <w:t>”</w:t>
      </w:r>
      <w:r>
        <w:rPr>
          <w:rFonts w:ascii="PMingLiU" w:eastAsia="PMingLiU" w:hAnsi="PMingLiU" w:cs="PMingLiU"/>
        </w:rPr>
        <w:t>建设的情况，请您根据实际情况选择最符合的选项。（例如：认为</w:t>
      </w:r>
      <w:r>
        <w:rPr>
          <w:rFonts w:ascii="Times New Roman" w:eastAsia="Times New Roman" w:hAnsi="Times New Roman" w:cs="Times New Roman"/>
        </w:rPr>
        <w:t>“</w:t>
      </w:r>
      <w:r>
        <w:rPr>
          <w:rFonts w:ascii="PMingLiU" w:eastAsia="PMingLiU" w:hAnsi="PMingLiU" w:cs="PMingLiU"/>
        </w:rPr>
        <w:t>很不满意</w:t>
      </w:r>
      <w:r>
        <w:rPr>
          <w:rFonts w:ascii="Times New Roman" w:eastAsia="Times New Roman" w:hAnsi="Times New Roman" w:cs="Times New Roman"/>
        </w:rPr>
        <w:t>”</w:t>
      </w:r>
      <w:r>
        <w:rPr>
          <w:rFonts w:ascii="PMingLiU" w:eastAsia="PMingLiU" w:hAnsi="PMingLiU" w:cs="PMingLiU"/>
        </w:rPr>
        <w:t>，则选择该栏数字</w:t>
      </w:r>
      <w:r>
        <w:rPr>
          <w:rFonts w:ascii="Times New Roman" w:eastAsia="Times New Roman" w:hAnsi="Times New Roman" w:cs="Times New Roman"/>
        </w:rPr>
        <w:t>“1”</w:t>
      </w:r>
      <w:r>
        <w:rPr>
          <w:rFonts w:ascii="PMingLiU" w:eastAsia="PMingLiU" w:hAnsi="PMingLiU" w:cs="PMingLiU"/>
        </w:rPr>
        <w:t>）数字越大，表示越满意。请您每个问题逐一回答，请勿遗漏或跳过</w:t>
      </w:r>
    </w:p>
    <w:p w14:paraId="5187BE39" w14:textId="77777777" w:rsidR="00B72A3B" w:rsidRDefault="007E11EF">
      <w:pPr>
        <w:spacing w:before="156" w:after="156"/>
        <w:ind w:firstLine="480"/>
        <w:rPr>
          <w:rFonts w:ascii="Times New Roman" w:eastAsia="Times New Roman" w:hAnsi="Times New Roman" w:cs="Times New Roman"/>
        </w:rPr>
      </w:pPr>
      <w:r>
        <w:rPr>
          <w:rFonts w:ascii="PMingLiU" w:eastAsia="PMingLiU" w:hAnsi="PMingLiU" w:cs="PMingLiU"/>
        </w:rPr>
        <w:t>答案选项：</w:t>
      </w:r>
      <w:r>
        <w:rPr>
          <w:rFonts w:ascii="Times New Roman" w:eastAsia="Times New Roman" w:hAnsi="Times New Roman" w:cs="Times New Roman"/>
        </w:rPr>
        <w:t>1=</w:t>
      </w:r>
      <w:r>
        <w:rPr>
          <w:rFonts w:ascii="PMingLiU" w:eastAsia="PMingLiU" w:hAnsi="PMingLiU" w:cs="PMingLiU"/>
        </w:rPr>
        <w:t>很不满意；</w:t>
      </w:r>
      <w:r>
        <w:rPr>
          <w:rFonts w:ascii="Times New Roman" w:eastAsia="Times New Roman" w:hAnsi="Times New Roman" w:cs="Times New Roman"/>
        </w:rPr>
        <w:t>2=</w:t>
      </w:r>
      <w:r>
        <w:rPr>
          <w:rFonts w:ascii="PMingLiU" w:eastAsia="PMingLiU" w:hAnsi="PMingLiU" w:cs="PMingLiU"/>
        </w:rPr>
        <w:t>不满意；</w:t>
      </w:r>
      <w:r>
        <w:rPr>
          <w:rFonts w:ascii="Times New Roman" w:eastAsia="Times New Roman" w:hAnsi="Times New Roman" w:cs="Times New Roman"/>
        </w:rPr>
        <w:t>3=</w:t>
      </w:r>
      <w:r>
        <w:rPr>
          <w:rFonts w:ascii="PMingLiU" w:eastAsia="PMingLiU" w:hAnsi="PMingLiU" w:cs="PMingLiU"/>
        </w:rPr>
        <w:t>一般；</w:t>
      </w:r>
      <w:r>
        <w:rPr>
          <w:rFonts w:ascii="Times New Roman" w:eastAsia="Times New Roman" w:hAnsi="Times New Roman" w:cs="Times New Roman"/>
        </w:rPr>
        <w:t>4=</w:t>
      </w:r>
      <w:r>
        <w:rPr>
          <w:rFonts w:ascii="PMingLiU" w:eastAsia="PMingLiU" w:hAnsi="PMingLiU" w:cs="PMingLiU"/>
        </w:rPr>
        <w:t>满意；</w:t>
      </w:r>
      <w:r>
        <w:rPr>
          <w:rFonts w:ascii="Times New Roman" w:eastAsia="Times New Roman" w:hAnsi="Times New Roman" w:cs="Times New Roman"/>
        </w:rPr>
        <w:t>5=</w:t>
      </w:r>
      <w:r>
        <w:rPr>
          <w:rFonts w:ascii="PMingLiU" w:eastAsia="PMingLiU" w:hAnsi="PMingLiU" w:cs="PMingLiU"/>
        </w:rPr>
        <w:t>很满意</w:t>
      </w:r>
    </w:p>
    <w:p w14:paraId="5F996BD1" w14:textId="77777777" w:rsidR="00B72A3B" w:rsidRDefault="007E11EF">
      <w:pPr>
        <w:spacing w:before="156" w:after="156"/>
        <w:ind w:firstLine="480"/>
        <w:rPr>
          <w:rFonts w:ascii="Times New Roman" w:eastAsia="Times New Roman" w:hAnsi="Times New Roman" w:cs="Times New Roman"/>
        </w:rPr>
      </w:pPr>
      <w:r>
        <w:rPr>
          <w:rFonts w:ascii="Times New Roman" w:eastAsia="Times New Roman" w:hAnsi="Times New Roman" w:cs="Times New Roman"/>
        </w:rPr>
        <w:lastRenderedPageBreak/>
        <w:t>[</w:t>
      </w:r>
      <w:r>
        <w:rPr>
          <w:rFonts w:ascii="PMingLiU" w:eastAsia="PMingLiU" w:hAnsi="PMingLiU" w:cs="PMingLiU"/>
        </w:rPr>
        <w:t>矩阵量表题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CellMar>
          <w:top w:w="140" w:type="dxa"/>
        </w:tblCellMar>
        <w:tblLook w:val="04A0" w:firstRow="1" w:lastRow="0" w:firstColumn="1" w:lastColumn="0" w:noHBand="0" w:noVBand="1"/>
      </w:tblPr>
      <w:tblGrid>
        <w:gridCol w:w="1184"/>
        <w:gridCol w:w="1424"/>
        <w:gridCol w:w="1422"/>
        <w:gridCol w:w="1422"/>
        <w:gridCol w:w="1422"/>
        <w:gridCol w:w="1422"/>
      </w:tblGrid>
      <w:tr w:rsidR="00B72A3B" w14:paraId="37719A95" w14:textId="77777777">
        <w:trPr>
          <w:trHeight w:val="360"/>
        </w:trPr>
        <w:tc>
          <w:tcPr>
            <w:tcW w:w="1260" w:type="dxa"/>
            <w:shd w:val="clear" w:color="auto" w:fill="D9E5ED"/>
            <w:vAlign w:val="center"/>
          </w:tcPr>
          <w:p w14:paraId="1BCA2C56" w14:textId="77777777" w:rsidR="00B72A3B" w:rsidRDefault="00B72A3B">
            <w:pPr>
              <w:spacing w:before="156" w:after="156"/>
              <w:ind w:firstLine="480"/>
              <w:jc w:val="center"/>
            </w:pPr>
          </w:p>
        </w:tc>
        <w:tc>
          <w:tcPr>
            <w:tcW w:w="1520" w:type="dxa"/>
            <w:shd w:val="clear" w:color="auto" w:fill="D9E5ED"/>
            <w:vAlign w:val="center"/>
          </w:tcPr>
          <w:p w14:paraId="361398F0" w14:textId="77777777" w:rsidR="00B72A3B" w:rsidRDefault="007E11EF">
            <w:pPr>
              <w:spacing w:before="156" w:after="156"/>
              <w:ind w:firstLine="480"/>
              <w:jc w:val="center"/>
            </w:pPr>
            <w:r>
              <w:t>很不满意</w:t>
            </w:r>
          </w:p>
        </w:tc>
        <w:tc>
          <w:tcPr>
            <w:tcW w:w="1519" w:type="dxa"/>
            <w:shd w:val="clear" w:color="auto" w:fill="D9E5ED"/>
            <w:vAlign w:val="center"/>
          </w:tcPr>
          <w:p w14:paraId="28DF03C9" w14:textId="77777777" w:rsidR="00B72A3B" w:rsidRDefault="007E11EF">
            <w:pPr>
              <w:spacing w:before="156" w:after="156"/>
              <w:ind w:firstLine="480"/>
              <w:jc w:val="center"/>
            </w:pPr>
            <w:r>
              <w:t>不满意</w:t>
            </w:r>
          </w:p>
        </w:tc>
        <w:tc>
          <w:tcPr>
            <w:tcW w:w="1519" w:type="dxa"/>
            <w:shd w:val="clear" w:color="auto" w:fill="D9E5ED"/>
            <w:vAlign w:val="center"/>
          </w:tcPr>
          <w:p w14:paraId="0EA0EC45" w14:textId="77777777" w:rsidR="00B72A3B" w:rsidRDefault="007E11EF">
            <w:pPr>
              <w:spacing w:before="156" w:after="156"/>
              <w:ind w:firstLine="480"/>
              <w:jc w:val="center"/>
            </w:pPr>
            <w:r>
              <w:t>一般</w:t>
            </w:r>
          </w:p>
        </w:tc>
        <w:tc>
          <w:tcPr>
            <w:tcW w:w="1519" w:type="dxa"/>
            <w:shd w:val="clear" w:color="auto" w:fill="D9E5ED"/>
            <w:vAlign w:val="center"/>
          </w:tcPr>
          <w:p w14:paraId="4E94DA06" w14:textId="77777777" w:rsidR="00B72A3B" w:rsidRDefault="007E11EF">
            <w:pPr>
              <w:spacing w:before="156" w:after="156"/>
              <w:ind w:firstLine="480"/>
              <w:jc w:val="center"/>
            </w:pPr>
            <w:r>
              <w:t>满意</w:t>
            </w:r>
          </w:p>
        </w:tc>
        <w:tc>
          <w:tcPr>
            <w:tcW w:w="1519" w:type="dxa"/>
            <w:shd w:val="clear" w:color="auto" w:fill="D9E5ED"/>
            <w:vAlign w:val="center"/>
          </w:tcPr>
          <w:p w14:paraId="3F7CF28B" w14:textId="77777777" w:rsidR="00B72A3B" w:rsidRDefault="007E11EF">
            <w:pPr>
              <w:spacing w:before="156" w:after="156"/>
              <w:ind w:firstLine="480"/>
              <w:jc w:val="center"/>
            </w:pPr>
            <w:r>
              <w:t>很满意</w:t>
            </w:r>
          </w:p>
        </w:tc>
      </w:tr>
      <w:tr w:rsidR="00B72A3B" w14:paraId="37B31AA3" w14:textId="77777777">
        <w:trPr>
          <w:trHeight w:val="360"/>
        </w:trPr>
        <w:tc>
          <w:tcPr>
            <w:tcW w:w="1260" w:type="dxa"/>
            <w:shd w:val="clear" w:color="auto" w:fill="FFFFFF"/>
            <w:vAlign w:val="center"/>
          </w:tcPr>
          <w:p w14:paraId="1C442909" w14:textId="77777777" w:rsidR="00B72A3B" w:rsidRDefault="007E11EF">
            <w:pPr>
              <w:spacing w:before="156" w:after="156"/>
              <w:ind w:firstLine="480"/>
              <w:jc w:val="center"/>
              <w:rPr>
                <w:color w:val="333333"/>
              </w:rPr>
            </w:pPr>
            <w:r>
              <w:rPr>
                <w:rFonts w:ascii="Times New Roman" w:eastAsia="Times New Roman" w:hAnsi="Times New Roman" w:cs="Times New Roman"/>
              </w:rPr>
              <w:t>1.</w:t>
            </w:r>
            <w:r>
              <w:rPr>
                <w:rFonts w:ascii="PMingLiU" w:eastAsia="PMingLiU" w:hAnsi="PMingLiU" w:cs="PMingLiU"/>
              </w:rPr>
              <w:t>您对本地经济发展促进乡村建设的满意度</w:t>
            </w:r>
          </w:p>
        </w:tc>
        <w:tc>
          <w:tcPr>
            <w:tcW w:w="1520" w:type="dxa"/>
            <w:shd w:val="clear" w:color="auto" w:fill="FFFFFF"/>
            <w:vAlign w:val="center"/>
          </w:tcPr>
          <w:p w14:paraId="7DE70F1D"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43BCB5D"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4F58421"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9DABB8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75A210F" w14:textId="77777777" w:rsidR="00B72A3B" w:rsidRDefault="007E11EF">
            <w:pPr>
              <w:spacing w:before="156" w:after="156"/>
              <w:ind w:firstLine="480"/>
              <w:jc w:val="center"/>
              <w:rPr>
                <w:color w:val="333333"/>
              </w:rPr>
            </w:pPr>
            <w:r>
              <w:rPr>
                <w:color w:val="333333"/>
              </w:rPr>
              <w:t>○</w:t>
            </w:r>
          </w:p>
        </w:tc>
      </w:tr>
      <w:tr w:rsidR="00B72A3B" w14:paraId="133CB02B" w14:textId="77777777">
        <w:trPr>
          <w:trHeight w:val="360"/>
        </w:trPr>
        <w:tc>
          <w:tcPr>
            <w:tcW w:w="1260" w:type="dxa"/>
            <w:shd w:val="clear" w:color="auto" w:fill="EFF6FB"/>
            <w:vAlign w:val="center"/>
          </w:tcPr>
          <w:p w14:paraId="6D119F0D" w14:textId="77777777" w:rsidR="00B72A3B" w:rsidRDefault="007E11EF">
            <w:pPr>
              <w:spacing w:before="156" w:after="156"/>
              <w:ind w:firstLine="480"/>
              <w:jc w:val="center"/>
              <w:rPr>
                <w:color w:val="333333"/>
              </w:rPr>
            </w:pPr>
            <w:r>
              <w:rPr>
                <w:rFonts w:ascii="Times New Roman" w:eastAsia="Times New Roman" w:hAnsi="Times New Roman" w:cs="Times New Roman"/>
              </w:rPr>
              <w:t>2.</w:t>
            </w:r>
            <w:r>
              <w:rPr>
                <w:rFonts w:ascii="PMingLiU" w:eastAsia="PMingLiU" w:hAnsi="PMingLiU" w:cs="PMingLiU"/>
              </w:rPr>
              <w:t>您对全域公共服务一体化促进本地经济发展的满意度</w:t>
            </w:r>
          </w:p>
        </w:tc>
        <w:tc>
          <w:tcPr>
            <w:tcW w:w="1520" w:type="dxa"/>
            <w:shd w:val="clear" w:color="auto" w:fill="EFF6FB"/>
            <w:vAlign w:val="center"/>
          </w:tcPr>
          <w:p w14:paraId="580FACA2"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C5EA6E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634F263"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843822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0E3EE61" w14:textId="77777777" w:rsidR="00B72A3B" w:rsidRDefault="007E11EF">
            <w:pPr>
              <w:spacing w:before="156" w:after="156"/>
              <w:ind w:firstLine="480"/>
              <w:jc w:val="center"/>
              <w:rPr>
                <w:color w:val="333333"/>
              </w:rPr>
            </w:pPr>
            <w:r>
              <w:rPr>
                <w:color w:val="333333"/>
              </w:rPr>
              <w:t>○</w:t>
            </w:r>
          </w:p>
        </w:tc>
      </w:tr>
      <w:tr w:rsidR="00B72A3B" w14:paraId="5B7C5808" w14:textId="77777777">
        <w:trPr>
          <w:trHeight w:val="360"/>
        </w:trPr>
        <w:tc>
          <w:tcPr>
            <w:tcW w:w="1260" w:type="dxa"/>
            <w:shd w:val="clear" w:color="auto" w:fill="FFFFFF"/>
            <w:vAlign w:val="center"/>
          </w:tcPr>
          <w:p w14:paraId="1A3F2C8D" w14:textId="77777777" w:rsidR="00B72A3B" w:rsidRDefault="007E11EF">
            <w:pPr>
              <w:spacing w:before="156" w:after="156"/>
              <w:ind w:firstLine="480"/>
              <w:jc w:val="center"/>
              <w:rPr>
                <w:color w:val="333333"/>
              </w:rPr>
            </w:pPr>
            <w:r>
              <w:rPr>
                <w:rFonts w:ascii="Times New Roman" w:eastAsia="Times New Roman" w:hAnsi="Times New Roman" w:cs="Times New Roman"/>
              </w:rPr>
              <w:t>3.</w:t>
            </w:r>
            <w:r>
              <w:rPr>
                <w:rFonts w:ascii="PMingLiU" w:eastAsia="PMingLiU" w:hAnsi="PMingLiU" w:cs="PMingLiU"/>
              </w:rPr>
              <w:t>您对过去一年中，全</w:t>
            </w:r>
            <w:r>
              <w:rPr>
                <w:rFonts w:ascii="PMingLiU" w:eastAsia="PMingLiU" w:hAnsi="PMingLiU" w:cs="PMingLiU"/>
              </w:rPr>
              <w:lastRenderedPageBreak/>
              <w:t>域公共服务一体化对提升居民收入的满意度</w:t>
            </w:r>
          </w:p>
        </w:tc>
        <w:tc>
          <w:tcPr>
            <w:tcW w:w="1520" w:type="dxa"/>
            <w:shd w:val="clear" w:color="auto" w:fill="FFFFFF"/>
            <w:vAlign w:val="center"/>
          </w:tcPr>
          <w:p w14:paraId="049CE947"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12AE0A49"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9CD3C8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198E99B"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246A6DE" w14:textId="77777777" w:rsidR="00B72A3B" w:rsidRDefault="007E11EF">
            <w:pPr>
              <w:spacing w:before="156" w:after="156"/>
              <w:ind w:firstLine="480"/>
              <w:jc w:val="center"/>
              <w:rPr>
                <w:color w:val="333333"/>
              </w:rPr>
            </w:pPr>
            <w:r>
              <w:rPr>
                <w:color w:val="333333"/>
              </w:rPr>
              <w:t>○</w:t>
            </w:r>
          </w:p>
        </w:tc>
      </w:tr>
      <w:tr w:rsidR="00B72A3B" w14:paraId="78683EA6" w14:textId="77777777">
        <w:trPr>
          <w:trHeight w:val="360"/>
        </w:trPr>
        <w:tc>
          <w:tcPr>
            <w:tcW w:w="1260" w:type="dxa"/>
            <w:shd w:val="clear" w:color="auto" w:fill="EFF6FB"/>
            <w:vAlign w:val="center"/>
          </w:tcPr>
          <w:p w14:paraId="4C4A0C63" w14:textId="77777777" w:rsidR="00B72A3B" w:rsidRDefault="007E11EF">
            <w:pPr>
              <w:spacing w:before="156" w:after="156"/>
              <w:ind w:firstLine="480"/>
              <w:jc w:val="center"/>
              <w:rPr>
                <w:color w:val="333333"/>
              </w:rPr>
            </w:pPr>
            <w:r>
              <w:rPr>
                <w:rFonts w:ascii="Times New Roman" w:eastAsia="Times New Roman" w:hAnsi="Times New Roman" w:cs="Times New Roman"/>
              </w:rPr>
              <w:t>4.</w:t>
            </w:r>
            <w:r>
              <w:rPr>
                <w:rFonts w:ascii="PMingLiU" w:eastAsia="PMingLiU" w:hAnsi="PMingLiU" w:cs="PMingLiU"/>
              </w:rPr>
              <w:t>您对过去一年中，全域公共服务一体化对缩小城乡差距的满意度</w:t>
            </w:r>
          </w:p>
        </w:tc>
        <w:tc>
          <w:tcPr>
            <w:tcW w:w="1520" w:type="dxa"/>
            <w:shd w:val="clear" w:color="auto" w:fill="EFF6FB"/>
            <w:vAlign w:val="center"/>
          </w:tcPr>
          <w:p w14:paraId="4FCA17DE"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7027AB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5298003"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420D745"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AEF4649" w14:textId="77777777" w:rsidR="00B72A3B" w:rsidRDefault="007E11EF">
            <w:pPr>
              <w:spacing w:before="156" w:after="156"/>
              <w:ind w:firstLine="480"/>
              <w:jc w:val="center"/>
              <w:rPr>
                <w:color w:val="333333"/>
              </w:rPr>
            </w:pPr>
            <w:r>
              <w:rPr>
                <w:color w:val="333333"/>
              </w:rPr>
              <w:t>○</w:t>
            </w:r>
          </w:p>
        </w:tc>
      </w:tr>
      <w:tr w:rsidR="00B72A3B" w14:paraId="3280F18E" w14:textId="77777777">
        <w:trPr>
          <w:trHeight w:val="360"/>
        </w:trPr>
        <w:tc>
          <w:tcPr>
            <w:tcW w:w="1260" w:type="dxa"/>
            <w:shd w:val="clear" w:color="auto" w:fill="FFFFFF"/>
            <w:vAlign w:val="center"/>
          </w:tcPr>
          <w:p w14:paraId="5238684E" w14:textId="77777777" w:rsidR="00B72A3B" w:rsidRDefault="007E11EF">
            <w:pPr>
              <w:spacing w:before="156" w:after="156"/>
              <w:ind w:firstLine="480"/>
              <w:jc w:val="center"/>
              <w:rPr>
                <w:color w:val="333333"/>
              </w:rPr>
            </w:pPr>
            <w:r>
              <w:rPr>
                <w:rFonts w:ascii="Times New Roman" w:eastAsia="Times New Roman" w:hAnsi="Times New Roman" w:cs="Times New Roman"/>
              </w:rPr>
              <w:t>5.</w:t>
            </w:r>
            <w:r>
              <w:rPr>
                <w:rFonts w:ascii="PMingLiU" w:eastAsia="PMingLiU" w:hAnsi="PMingLiU" w:cs="PMingLiU"/>
              </w:rPr>
              <w:t>您对教育、医疗、社会保障、基础设施等领域的全域公共</w:t>
            </w:r>
            <w:r>
              <w:rPr>
                <w:rFonts w:ascii="PMingLiU" w:eastAsia="PMingLiU" w:hAnsi="PMingLiU" w:cs="PMingLiU"/>
              </w:rPr>
              <w:lastRenderedPageBreak/>
              <w:t>服务一体化建设程度的满意度</w:t>
            </w:r>
          </w:p>
        </w:tc>
        <w:tc>
          <w:tcPr>
            <w:tcW w:w="1520" w:type="dxa"/>
            <w:shd w:val="clear" w:color="auto" w:fill="FFFFFF"/>
            <w:vAlign w:val="center"/>
          </w:tcPr>
          <w:p w14:paraId="590657DE"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6365D03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3F0BAE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53ECDE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56D707A" w14:textId="77777777" w:rsidR="00B72A3B" w:rsidRDefault="007E11EF">
            <w:pPr>
              <w:spacing w:before="156" w:after="156"/>
              <w:ind w:firstLine="480"/>
              <w:jc w:val="center"/>
              <w:rPr>
                <w:color w:val="333333"/>
              </w:rPr>
            </w:pPr>
            <w:r>
              <w:rPr>
                <w:color w:val="333333"/>
              </w:rPr>
              <w:t>○</w:t>
            </w:r>
          </w:p>
        </w:tc>
      </w:tr>
      <w:tr w:rsidR="00B72A3B" w14:paraId="413BE4D6" w14:textId="77777777">
        <w:trPr>
          <w:trHeight w:val="360"/>
        </w:trPr>
        <w:tc>
          <w:tcPr>
            <w:tcW w:w="1260" w:type="dxa"/>
            <w:shd w:val="clear" w:color="auto" w:fill="EFF6FB"/>
            <w:vAlign w:val="center"/>
          </w:tcPr>
          <w:p w14:paraId="17BFAA62" w14:textId="77777777" w:rsidR="00B72A3B" w:rsidRDefault="007E11EF">
            <w:pPr>
              <w:spacing w:before="156" w:after="156"/>
              <w:ind w:firstLine="480"/>
              <w:jc w:val="center"/>
              <w:rPr>
                <w:color w:val="333333"/>
              </w:rPr>
            </w:pPr>
            <w:r>
              <w:rPr>
                <w:rFonts w:ascii="Times New Roman" w:eastAsia="Times New Roman" w:hAnsi="Times New Roman" w:cs="Times New Roman"/>
              </w:rPr>
              <w:t>6.</w:t>
            </w:r>
            <w:r>
              <w:rPr>
                <w:rFonts w:ascii="PMingLiU" w:eastAsia="PMingLiU" w:hAnsi="PMingLiU" w:cs="PMingLiU"/>
              </w:rPr>
              <w:t>您对教育、医疗、社会保障、基础设施等领域的全域公共服务一体化建设对促进当地经济发展的满意度</w:t>
            </w:r>
          </w:p>
        </w:tc>
        <w:tc>
          <w:tcPr>
            <w:tcW w:w="1520" w:type="dxa"/>
            <w:shd w:val="clear" w:color="auto" w:fill="EFF6FB"/>
            <w:vAlign w:val="center"/>
          </w:tcPr>
          <w:p w14:paraId="2EF8244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093A35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AEEE0C8"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93222C2"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36C6A6F" w14:textId="77777777" w:rsidR="00B72A3B" w:rsidRDefault="007E11EF">
            <w:pPr>
              <w:spacing w:before="156" w:after="156"/>
              <w:ind w:firstLine="480"/>
              <w:jc w:val="center"/>
              <w:rPr>
                <w:color w:val="333333"/>
              </w:rPr>
            </w:pPr>
            <w:r>
              <w:rPr>
                <w:color w:val="333333"/>
              </w:rPr>
              <w:t>○</w:t>
            </w:r>
          </w:p>
        </w:tc>
      </w:tr>
      <w:tr w:rsidR="00B72A3B" w14:paraId="6B98ACD7" w14:textId="77777777">
        <w:trPr>
          <w:trHeight w:val="360"/>
        </w:trPr>
        <w:tc>
          <w:tcPr>
            <w:tcW w:w="1260" w:type="dxa"/>
            <w:shd w:val="clear" w:color="auto" w:fill="FFFFFF"/>
            <w:vAlign w:val="center"/>
          </w:tcPr>
          <w:p w14:paraId="31C6CEA5" w14:textId="77777777" w:rsidR="00B72A3B" w:rsidRDefault="007E11EF">
            <w:pPr>
              <w:spacing w:before="156" w:after="156"/>
              <w:ind w:firstLine="480"/>
              <w:jc w:val="center"/>
              <w:rPr>
                <w:color w:val="333333"/>
              </w:rPr>
            </w:pPr>
            <w:r>
              <w:rPr>
                <w:rFonts w:ascii="Times New Roman" w:eastAsia="Times New Roman" w:hAnsi="Times New Roman" w:cs="Times New Roman"/>
              </w:rPr>
              <w:t>7.</w:t>
            </w:r>
            <w:r>
              <w:rPr>
                <w:rFonts w:ascii="PMingLiU" w:eastAsia="PMingLiU" w:hAnsi="PMingLiU" w:cs="PMingLiU"/>
              </w:rPr>
              <w:t>您对居住的地区的公共服务一</w:t>
            </w:r>
            <w:r>
              <w:rPr>
                <w:rFonts w:ascii="PMingLiU" w:eastAsia="PMingLiU" w:hAnsi="PMingLiU" w:cs="PMingLiU"/>
              </w:rPr>
              <w:lastRenderedPageBreak/>
              <w:t>体化建设促进经济发展的满意度</w:t>
            </w:r>
          </w:p>
        </w:tc>
        <w:tc>
          <w:tcPr>
            <w:tcW w:w="1520" w:type="dxa"/>
            <w:shd w:val="clear" w:color="auto" w:fill="FFFFFF"/>
            <w:vAlign w:val="center"/>
          </w:tcPr>
          <w:p w14:paraId="32F24ECF"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14C61DE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F755A4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414C38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4B9D4624" w14:textId="77777777" w:rsidR="00B72A3B" w:rsidRDefault="007E11EF">
            <w:pPr>
              <w:spacing w:before="156" w:after="156"/>
              <w:ind w:firstLine="480"/>
              <w:jc w:val="center"/>
              <w:rPr>
                <w:color w:val="333333"/>
              </w:rPr>
            </w:pPr>
            <w:r>
              <w:rPr>
                <w:color w:val="333333"/>
              </w:rPr>
              <w:t>○</w:t>
            </w:r>
          </w:p>
        </w:tc>
      </w:tr>
      <w:tr w:rsidR="00B72A3B" w14:paraId="60A977AA" w14:textId="77777777">
        <w:trPr>
          <w:trHeight w:val="360"/>
        </w:trPr>
        <w:tc>
          <w:tcPr>
            <w:tcW w:w="1260" w:type="dxa"/>
            <w:shd w:val="clear" w:color="auto" w:fill="EFF6FB"/>
            <w:vAlign w:val="center"/>
          </w:tcPr>
          <w:p w14:paraId="5B2BA52C" w14:textId="77777777" w:rsidR="00B72A3B" w:rsidRDefault="007E11EF">
            <w:pPr>
              <w:spacing w:before="156" w:after="156"/>
              <w:ind w:firstLine="480"/>
              <w:jc w:val="center"/>
              <w:rPr>
                <w:color w:val="333333"/>
              </w:rPr>
            </w:pPr>
            <w:r>
              <w:rPr>
                <w:rFonts w:ascii="Times New Roman" w:eastAsia="Times New Roman" w:hAnsi="Times New Roman" w:cs="Times New Roman"/>
              </w:rPr>
              <w:t>8.</w:t>
            </w:r>
            <w:r>
              <w:rPr>
                <w:rFonts w:ascii="PMingLiU" w:eastAsia="PMingLiU" w:hAnsi="PMingLiU" w:cs="PMingLiU"/>
              </w:rPr>
              <w:t>您对全域公共服务一体化对吸引人才返乡的满意度</w:t>
            </w:r>
          </w:p>
        </w:tc>
        <w:tc>
          <w:tcPr>
            <w:tcW w:w="1520" w:type="dxa"/>
            <w:shd w:val="clear" w:color="auto" w:fill="EFF6FB"/>
            <w:vAlign w:val="center"/>
          </w:tcPr>
          <w:p w14:paraId="346C6692"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DA7C3D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8119A13"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650ABD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FDDF268" w14:textId="77777777" w:rsidR="00B72A3B" w:rsidRDefault="007E11EF">
            <w:pPr>
              <w:spacing w:before="156" w:after="156"/>
              <w:ind w:firstLine="480"/>
              <w:jc w:val="center"/>
              <w:rPr>
                <w:color w:val="333333"/>
              </w:rPr>
            </w:pPr>
            <w:r>
              <w:rPr>
                <w:color w:val="333333"/>
              </w:rPr>
              <w:t>○</w:t>
            </w:r>
          </w:p>
        </w:tc>
      </w:tr>
      <w:tr w:rsidR="00B72A3B" w14:paraId="67D6C6D0" w14:textId="77777777">
        <w:trPr>
          <w:trHeight w:val="360"/>
        </w:trPr>
        <w:tc>
          <w:tcPr>
            <w:tcW w:w="1260" w:type="dxa"/>
            <w:shd w:val="clear" w:color="auto" w:fill="FFFFFF"/>
            <w:vAlign w:val="center"/>
          </w:tcPr>
          <w:p w14:paraId="6060A692" w14:textId="77777777" w:rsidR="00B72A3B" w:rsidRDefault="007E11EF">
            <w:pPr>
              <w:spacing w:before="156" w:after="156"/>
              <w:ind w:firstLine="480"/>
              <w:jc w:val="center"/>
              <w:rPr>
                <w:color w:val="333333"/>
              </w:rPr>
            </w:pPr>
            <w:r>
              <w:rPr>
                <w:rFonts w:ascii="Times New Roman" w:eastAsia="Times New Roman" w:hAnsi="Times New Roman" w:cs="Times New Roman"/>
              </w:rPr>
              <w:t>9.</w:t>
            </w:r>
            <w:r>
              <w:rPr>
                <w:rFonts w:ascii="PMingLiU" w:eastAsia="PMingLiU" w:hAnsi="PMingLiU" w:cs="PMingLiU"/>
              </w:rPr>
              <w:t>您对全域公共服务一体化促进区域协调发展的满意度</w:t>
            </w:r>
          </w:p>
        </w:tc>
        <w:tc>
          <w:tcPr>
            <w:tcW w:w="1520" w:type="dxa"/>
            <w:shd w:val="clear" w:color="auto" w:fill="FFFFFF"/>
            <w:vAlign w:val="center"/>
          </w:tcPr>
          <w:p w14:paraId="76E32BD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416D50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AF6CD8C"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9385E8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290609A" w14:textId="77777777" w:rsidR="00B72A3B" w:rsidRDefault="007E11EF">
            <w:pPr>
              <w:spacing w:before="156" w:after="156"/>
              <w:ind w:firstLine="480"/>
              <w:jc w:val="center"/>
              <w:rPr>
                <w:color w:val="333333"/>
              </w:rPr>
            </w:pPr>
            <w:r>
              <w:rPr>
                <w:color w:val="333333"/>
              </w:rPr>
              <w:t>○</w:t>
            </w:r>
          </w:p>
        </w:tc>
      </w:tr>
      <w:tr w:rsidR="00B72A3B" w14:paraId="78DE440B" w14:textId="77777777">
        <w:trPr>
          <w:trHeight w:val="360"/>
        </w:trPr>
        <w:tc>
          <w:tcPr>
            <w:tcW w:w="1260" w:type="dxa"/>
            <w:shd w:val="clear" w:color="auto" w:fill="EFF6FB"/>
            <w:vAlign w:val="center"/>
          </w:tcPr>
          <w:p w14:paraId="359615B8" w14:textId="77777777" w:rsidR="00B72A3B" w:rsidRDefault="007E11EF">
            <w:pPr>
              <w:spacing w:before="156" w:after="156"/>
              <w:ind w:firstLine="480"/>
              <w:jc w:val="center"/>
              <w:rPr>
                <w:color w:val="333333"/>
              </w:rPr>
            </w:pPr>
            <w:r>
              <w:rPr>
                <w:rFonts w:ascii="Times New Roman" w:eastAsia="Times New Roman" w:hAnsi="Times New Roman" w:cs="Times New Roman"/>
              </w:rPr>
              <w:t>10.</w:t>
            </w:r>
            <w:r>
              <w:rPr>
                <w:rFonts w:ascii="PMingLiU" w:eastAsia="PMingLiU" w:hAnsi="PMingLiU" w:cs="PMingLiU"/>
              </w:rPr>
              <w:lastRenderedPageBreak/>
              <w:t>您对全域公共服务一体化建设给您及您周围人员带来就业机会的满意度</w:t>
            </w:r>
          </w:p>
        </w:tc>
        <w:tc>
          <w:tcPr>
            <w:tcW w:w="1520" w:type="dxa"/>
            <w:shd w:val="clear" w:color="auto" w:fill="EFF6FB"/>
            <w:vAlign w:val="center"/>
          </w:tcPr>
          <w:p w14:paraId="59CC0CDB"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EFF6FB"/>
            <w:vAlign w:val="center"/>
          </w:tcPr>
          <w:p w14:paraId="041625A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0AFF17A"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8CFC5C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5E3A283" w14:textId="77777777" w:rsidR="00B72A3B" w:rsidRDefault="007E11EF">
            <w:pPr>
              <w:spacing w:before="156" w:after="156"/>
              <w:ind w:firstLine="480"/>
              <w:jc w:val="center"/>
              <w:rPr>
                <w:color w:val="333333"/>
              </w:rPr>
            </w:pPr>
            <w:r>
              <w:rPr>
                <w:color w:val="333333"/>
              </w:rPr>
              <w:t>○</w:t>
            </w:r>
          </w:p>
        </w:tc>
      </w:tr>
      <w:tr w:rsidR="00B72A3B" w14:paraId="34A61F7B" w14:textId="77777777">
        <w:trPr>
          <w:trHeight w:val="360"/>
        </w:trPr>
        <w:tc>
          <w:tcPr>
            <w:tcW w:w="1260" w:type="dxa"/>
            <w:shd w:val="clear" w:color="auto" w:fill="FFFFFF"/>
            <w:vAlign w:val="center"/>
          </w:tcPr>
          <w:p w14:paraId="01E54CA4" w14:textId="77777777" w:rsidR="00B72A3B" w:rsidRDefault="007E11EF">
            <w:pPr>
              <w:spacing w:before="156" w:after="156"/>
              <w:ind w:firstLine="480"/>
              <w:jc w:val="center"/>
              <w:rPr>
                <w:color w:val="333333"/>
              </w:rPr>
            </w:pPr>
            <w:r>
              <w:rPr>
                <w:rFonts w:ascii="Times New Roman" w:eastAsia="Times New Roman" w:hAnsi="Times New Roman" w:cs="Times New Roman"/>
              </w:rPr>
              <w:t>11.</w:t>
            </w:r>
            <w:r>
              <w:rPr>
                <w:rFonts w:ascii="PMingLiU" w:eastAsia="PMingLiU" w:hAnsi="PMingLiU" w:cs="PMingLiU"/>
              </w:rPr>
              <w:t>您对全域公共服务一体化促进乡村地区就业的满意度</w:t>
            </w:r>
          </w:p>
        </w:tc>
        <w:tc>
          <w:tcPr>
            <w:tcW w:w="1520" w:type="dxa"/>
            <w:shd w:val="clear" w:color="auto" w:fill="FFFFFF"/>
            <w:vAlign w:val="center"/>
          </w:tcPr>
          <w:p w14:paraId="54B9DFC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9C9E77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1C10CA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6104A3F"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9FD4753" w14:textId="77777777" w:rsidR="00B72A3B" w:rsidRDefault="007E11EF">
            <w:pPr>
              <w:spacing w:before="156" w:after="156"/>
              <w:ind w:firstLine="480"/>
              <w:jc w:val="center"/>
              <w:rPr>
                <w:color w:val="333333"/>
              </w:rPr>
            </w:pPr>
            <w:r>
              <w:rPr>
                <w:color w:val="333333"/>
              </w:rPr>
              <w:t>○</w:t>
            </w:r>
          </w:p>
        </w:tc>
      </w:tr>
      <w:tr w:rsidR="00B72A3B" w14:paraId="25A2994B" w14:textId="77777777">
        <w:trPr>
          <w:trHeight w:val="360"/>
        </w:trPr>
        <w:tc>
          <w:tcPr>
            <w:tcW w:w="1260" w:type="dxa"/>
            <w:shd w:val="clear" w:color="auto" w:fill="EFF6FB"/>
            <w:vAlign w:val="center"/>
          </w:tcPr>
          <w:p w14:paraId="641293D6" w14:textId="77777777" w:rsidR="00B72A3B" w:rsidRDefault="007E11EF">
            <w:pPr>
              <w:spacing w:before="156" w:after="156"/>
              <w:ind w:firstLine="480"/>
              <w:jc w:val="center"/>
              <w:rPr>
                <w:color w:val="333333"/>
              </w:rPr>
            </w:pPr>
            <w:r>
              <w:rPr>
                <w:rFonts w:ascii="Times New Roman" w:eastAsia="Times New Roman" w:hAnsi="Times New Roman" w:cs="Times New Roman"/>
              </w:rPr>
              <w:t>12.</w:t>
            </w:r>
            <w:r>
              <w:rPr>
                <w:rFonts w:ascii="PMingLiU" w:eastAsia="PMingLiU" w:hAnsi="PMingLiU" w:cs="PMingLiU"/>
              </w:rPr>
              <w:t>您对全域公共服务一体化提高薪资水</w:t>
            </w:r>
            <w:r>
              <w:rPr>
                <w:rFonts w:ascii="PMingLiU" w:eastAsia="PMingLiU" w:hAnsi="PMingLiU" w:cs="PMingLiU"/>
              </w:rPr>
              <w:lastRenderedPageBreak/>
              <w:t>平的满意度</w:t>
            </w:r>
          </w:p>
        </w:tc>
        <w:tc>
          <w:tcPr>
            <w:tcW w:w="1520" w:type="dxa"/>
            <w:shd w:val="clear" w:color="auto" w:fill="EFF6FB"/>
            <w:vAlign w:val="center"/>
          </w:tcPr>
          <w:p w14:paraId="37BE76FF"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EFF6FB"/>
            <w:vAlign w:val="center"/>
          </w:tcPr>
          <w:p w14:paraId="20E7F0F3"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D136BB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D18830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0688AD3" w14:textId="77777777" w:rsidR="00B72A3B" w:rsidRDefault="007E11EF">
            <w:pPr>
              <w:spacing w:before="156" w:after="156"/>
              <w:ind w:firstLine="480"/>
              <w:jc w:val="center"/>
              <w:rPr>
                <w:color w:val="333333"/>
              </w:rPr>
            </w:pPr>
            <w:r>
              <w:rPr>
                <w:color w:val="333333"/>
              </w:rPr>
              <w:t>○</w:t>
            </w:r>
          </w:p>
        </w:tc>
      </w:tr>
      <w:tr w:rsidR="00B72A3B" w14:paraId="59F8ECF9" w14:textId="77777777">
        <w:trPr>
          <w:trHeight w:val="360"/>
        </w:trPr>
        <w:tc>
          <w:tcPr>
            <w:tcW w:w="1260" w:type="dxa"/>
            <w:shd w:val="clear" w:color="auto" w:fill="FFFFFF"/>
            <w:vAlign w:val="center"/>
          </w:tcPr>
          <w:p w14:paraId="69DFA783" w14:textId="77777777" w:rsidR="00B72A3B" w:rsidRDefault="007E11EF">
            <w:pPr>
              <w:spacing w:before="156" w:after="156"/>
              <w:ind w:firstLine="480"/>
              <w:jc w:val="center"/>
              <w:rPr>
                <w:color w:val="333333"/>
              </w:rPr>
            </w:pPr>
            <w:r>
              <w:rPr>
                <w:rFonts w:ascii="Times New Roman" w:eastAsia="Times New Roman" w:hAnsi="Times New Roman" w:cs="Times New Roman"/>
              </w:rPr>
              <w:t>13.</w:t>
            </w:r>
            <w:r>
              <w:rPr>
                <w:rFonts w:ascii="PMingLiU" w:eastAsia="PMingLiU" w:hAnsi="PMingLiU" w:cs="PMingLiU"/>
              </w:rPr>
              <w:t>您对全域公共服务一体化建设提升本地居民就业技能的满意度</w:t>
            </w:r>
          </w:p>
        </w:tc>
        <w:tc>
          <w:tcPr>
            <w:tcW w:w="1520" w:type="dxa"/>
            <w:shd w:val="clear" w:color="auto" w:fill="FFFFFF"/>
            <w:vAlign w:val="center"/>
          </w:tcPr>
          <w:p w14:paraId="442A418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421ACD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AEFABA9"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7995527"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0647C14" w14:textId="77777777" w:rsidR="00B72A3B" w:rsidRDefault="007E11EF">
            <w:pPr>
              <w:spacing w:before="156" w:after="156"/>
              <w:ind w:firstLine="480"/>
              <w:jc w:val="center"/>
              <w:rPr>
                <w:color w:val="333333"/>
              </w:rPr>
            </w:pPr>
            <w:r>
              <w:rPr>
                <w:color w:val="333333"/>
              </w:rPr>
              <w:t>○</w:t>
            </w:r>
          </w:p>
        </w:tc>
      </w:tr>
      <w:tr w:rsidR="00B72A3B" w14:paraId="258EF4A4" w14:textId="77777777">
        <w:trPr>
          <w:trHeight w:val="360"/>
        </w:trPr>
        <w:tc>
          <w:tcPr>
            <w:tcW w:w="1260" w:type="dxa"/>
            <w:shd w:val="clear" w:color="auto" w:fill="EFF6FB"/>
            <w:vAlign w:val="center"/>
          </w:tcPr>
          <w:p w14:paraId="3DA7E0E7" w14:textId="77777777" w:rsidR="00B72A3B" w:rsidRDefault="007E11EF">
            <w:pPr>
              <w:spacing w:before="156" w:after="156"/>
              <w:ind w:firstLine="480"/>
              <w:jc w:val="center"/>
              <w:rPr>
                <w:color w:val="333333"/>
              </w:rPr>
            </w:pPr>
            <w:r>
              <w:rPr>
                <w:rFonts w:ascii="Times New Roman" w:eastAsia="Times New Roman" w:hAnsi="Times New Roman" w:cs="Times New Roman"/>
              </w:rPr>
              <w:t>14.</w:t>
            </w:r>
            <w:r>
              <w:rPr>
                <w:rFonts w:ascii="PMingLiU" w:eastAsia="PMingLiU" w:hAnsi="PMingLiU" w:cs="PMingLiU"/>
              </w:rPr>
              <w:t>您对全域公共服务一体化建设减少就业歧视现象的满意度</w:t>
            </w:r>
          </w:p>
        </w:tc>
        <w:tc>
          <w:tcPr>
            <w:tcW w:w="1520" w:type="dxa"/>
            <w:shd w:val="clear" w:color="auto" w:fill="EFF6FB"/>
            <w:vAlign w:val="center"/>
          </w:tcPr>
          <w:p w14:paraId="6C6BCC9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E94B26A"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98D8C9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656342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41A71DD" w14:textId="77777777" w:rsidR="00B72A3B" w:rsidRDefault="007E11EF">
            <w:pPr>
              <w:spacing w:before="156" w:after="156"/>
              <w:ind w:firstLine="480"/>
              <w:jc w:val="center"/>
              <w:rPr>
                <w:color w:val="333333"/>
              </w:rPr>
            </w:pPr>
            <w:r>
              <w:rPr>
                <w:color w:val="333333"/>
              </w:rPr>
              <w:t>○</w:t>
            </w:r>
          </w:p>
        </w:tc>
      </w:tr>
      <w:tr w:rsidR="00B72A3B" w14:paraId="4668B578" w14:textId="77777777">
        <w:trPr>
          <w:trHeight w:val="360"/>
        </w:trPr>
        <w:tc>
          <w:tcPr>
            <w:tcW w:w="1260" w:type="dxa"/>
            <w:shd w:val="clear" w:color="auto" w:fill="FFFFFF"/>
            <w:vAlign w:val="center"/>
          </w:tcPr>
          <w:p w14:paraId="784C0ABF" w14:textId="77777777" w:rsidR="00B72A3B" w:rsidRDefault="007E11EF">
            <w:pPr>
              <w:spacing w:before="156" w:after="156"/>
              <w:ind w:firstLine="480"/>
              <w:jc w:val="center"/>
              <w:rPr>
                <w:color w:val="333333"/>
              </w:rPr>
            </w:pPr>
            <w:r>
              <w:rPr>
                <w:rFonts w:ascii="Times New Roman" w:eastAsia="Times New Roman" w:hAnsi="Times New Roman" w:cs="Times New Roman"/>
              </w:rPr>
              <w:t>15.</w:t>
            </w:r>
            <w:r>
              <w:rPr>
                <w:rFonts w:ascii="PMingLiU" w:eastAsia="PMingLiU" w:hAnsi="PMingLiU" w:cs="PMingLiU"/>
              </w:rPr>
              <w:t>您对全域</w:t>
            </w:r>
            <w:r>
              <w:rPr>
                <w:rFonts w:ascii="PMingLiU" w:eastAsia="PMingLiU" w:hAnsi="PMingLiU" w:cs="PMingLiU"/>
              </w:rPr>
              <w:lastRenderedPageBreak/>
              <w:t>公共服务一体化对提高人民就业稳定性的满意度</w:t>
            </w:r>
          </w:p>
        </w:tc>
        <w:tc>
          <w:tcPr>
            <w:tcW w:w="1520" w:type="dxa"/>
            <w:shd w:val="clear" w:color="auto" w:fill="FFFFFF"/>
            <w:vAlign w:val="center"/>
          </w:tcPr>
          <w:p w14:paraId="1845330E"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31C468B1"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6F1288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CAC1E1A"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20BB697" w14:textId="77777777" w:rsidR="00B72A3B" w:rsidRDefault="007E11EF">
            <w:pPr>
              <w:spacing w:before="156" w:after="156"/>
              <w:ind w:firstLine="480"/>
              <w:jc w:val="center"/>
              <w:rPr>
                <w:color w:val="333333"/>
              </w:rPr>
            </w:pPr>
            <w:r>
              <w:rPr>
                <w:color w:val="333333"/>
              </w:rPr>
              <w:t>○</w:t>
            </w:r>
          </w:p>
        </w:tc>
      </w:tr>
      <w:tr w:rsidR="00B72A3B" w14:paraId="56F390EC" w14:textId="77777777">
        <w:trPr>
          <w:trHeight w:val="360"/>
        </w:trPr>
        <w:tc>
          <w:tcPr>
            <w:tcW w:w="1260" w:type="dxa"/>
            <w:shd w:val="clear" w:color="auto" w:fill="EFF6FB"/>
            <w:vAlign w:val="center"/>
          </w:tcPr>
          <w:p w14:paraId="3A0684C0" w14:textId="77777777" w:rsidR="00B72A3B" w:rsidRDefault="007E11EF">
            <w:pPr>
              <w:spacing w:before="156" w:after="156"/>
              <w:ind w:firstLine="480"/>
              <w:jc w:val="center"/>
              <w:rPr>
                <w:color w:val="333333"/>
              </w:rPr>
            </w:pPr>
            <w:r>
              <w:rPr>
                <w:rFonts w:ascii="Times New Roman" w:eastAsia="Times New Roman" w:hAnsi="Times New Roman" w:cs="Times New Roman"/>
              </w:rPr>
              <w:t>16.</w:t>
            </w:r>
            <w:r>
              <w:rPr>
                <w:rFonts w:ascii="PMingLiU" w:eastAsia="PMingLiU" w:hAnsi="PMingLiU" w:cs="PMingLiU"/>
              </w:rPr>
              <w:t>您对全域公共服务一体化建设缩小就业机会地区间差异的满意度</w:t>
            </w:r>
          </w:p>
        </w:tc>
        <w:tc>
          <w:tcPr>
            <w:tcW w:w="1520" w:type="dxa"/>
            <w:shd w:val="clear" w:color="auto" w:fill="EFF6FB"/>
            <w:vAlign w:val="center"/>
          </w:tcPr>
          <w:p w14:paraId="271F9085"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0F7FED5"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4F7F3EA"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7553D3C"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C1B1B50" w14:textId="77777777" w:rsidR="00B72A3B" w:rsidRDefault="007E11EF">
            <w:pPr>
              <w:spacing w:before="156" w:after="156"/>
              <w:ind w:firstLine="480"/>
              <w:jc w:val="center"/>
              <w:rPr>
                <w:color w:val="333333"/>
              </w:rPr>
            </w:pPr>
            <w:r>
              <w:rPr>
                <w:color w:val="333333"/>
              </w:rPr>
              <w:t>○</w:t>
            </w:r>
          </w:p>
        </w:tc>
      </w:tr>
      <w:tr w:rsidR="00B72A3B" w14:paraId="0579EFE4" w14:textId="77777777">
        <w:trPr>
          <w:trHeight w:val="360"/>
        </w:trPr>
        <w:tc>
          <w:tcPr>
            <w:tcW w:w="1260" w:type="dxa"/>
            <w:shd w:val="clear" w:color="auto" w:fill="FFFFFF"/>
            <w:vAlign w:val="center"/>
          </w:tcPr>
          <w:p w14:paraId="590B84CD" w14:textId="77777777" w:rsidR="00B72A3B" w:rsidRDefault="007E11EF">
            <w:pPr>
              <w:spacing w:before="156" w:after="156"/>
              <w:ind w:firstLine="480"/>
              <w:jc w:val="center"/>
              <w:rPr>
                <w:color w:val="333333"/>
              </w:rPr>
            </w:pPr>
            <w:r>
              <w:rPr>
                <w:rFonts w:ascii="Times New Roman" w:eastAsia="Times New Roman" w:hAnsi="Times New Roman" w:cs="Times New Roman"/>
              </w:rPr>
              <w:t>17.</w:t>
            </w:r>
            <w:r>
              <w:rPr>
                <w:rFonts w:ascii="PMingLiU" w:eastAsia="PMingLiU" w:hAnsi="PMingLiU" w:cs="PMingLiU"/>
              </w:rPr>
              <w:t>您对全域公共服务一体化提高就业机会公平性</w:t>
            </w:r>
            <w:r>
              <w:rPr>
                <w:rFonts w:ascii="PMingLiU" w:eastAsia="PMingLiU" w:hAnsi="PMingLiU" w:cs="PMingLiU"/>
              </w:rPr>
              <w:lastRenderedPageBreak/>
              <w:t>的满意度</w:t>
            </w:r>
          </w:p>
        </w:tc>
        <w:tc>
          <w:tcPr>
            <w:tcW w:w="1520" w:type="dxa"/>
            <w:shd w:val="clear" w:color="auto" w:fill="FFFFFF"/>
            <w:vAlign w:val="center"/>
          </w:tcPr>
          <w:p w14:paraId="29F288DC"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FFFFFF"/>
            <w:vAlign w:val="center"/>
          </w:tcPr>
          <w:p w14:paraId="58793856"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D7321F8"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4EB021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46BAC08E" w14:textId="77777777" w:rsidR="00B72A3B" w:rsidRDefault="007E11EF">
            <w:pPr>
              <w:spacing w:before="156" w:after="156"/>
              <w:ind w:firstLine="480"/>
              <w:jc w:val="center"/>
              <w:rPr>
                <w:color w:val="333333"/>
              </w:rPr>
            </w:pPr>
            <w:r>
              <w:rPr>
                <w:color w:val="333333"/>
              </w:rPr>
              <w:t>○</w:t>
            </w:r>
          </w:p>
        </w:tc>
      </w:tr>
      <w:tr w:rsidR="00B72A3B" w14:paraId="2BD1ACA8" w14:textId="77777777">
        <w:trPr>
          <w:trHeight w:val="360"/>
        </w:trPr>
        <w:tc>
          <w:tcPr>
            <w:tcW w:w="1260" w:type="dxa"/>
            <w:shd w:val="clear" w:color="auto" w:fill="EFF6FB"/>
            <w:vAlign w:val="center"/>
          </w:tcPr>
          <w:p w14:paraId="31F4AB50" w14:textId="77777777" w:rsidR="00B72A3B" w:rsidRDefault="007E11EF">
            <w:pPr>
              <w:spacing w:before="156" w:after="156"/>
              <w:ind w:firstLine="480"/>
              <w:jc w:val="center"/>
              <w:rPr>
                <w:color w:val="333333"/>
              </w:rPr>
            </w:pPr>
            <w:r>
              <w:rPr>
                <w:rFonts w:ascii="Times New Roman" w:eastAsia="Times New Roman" w:hAnsi="Times New Roman" w:cs="Times New Roman"/>
              </w:rPr>
              <w:t>18.</w:t>
            </w:r>
            <w:r>
              <w:rPr>
                <w:rFonts w:ascii="PMingLiU" w:eastAsia="PMingLiU" w:hAnsi="PMingLiU" w:cs="PMingLiU"/>
              </w:rPr>
              <w:t>您对全域公共服务一体化增加本地居民创业机会的满意度</w:t>
            </w:r>
          </w:p>
        </w:tc>
        <w:tc>
          <w:tcPr>
            <w:tcW w:w="1520" w:type="dxa"/>
            <w:shd w:val="clear" w:color="auto" w:fill="EFF6FB"/>
            <w:vAlign w:val="center"/>
          </w:tcPr>
          <w:p w14:paraId="125CD95B"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F0B41DE"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DEA91E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AEC23DB"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02879B4" w14:textId="77777777" w:rsidR="00B72A3B" w:rsidRDefault="007E11EF">
            <w:pPr>
              <w:spacing w:before="156" w:after="156"/>
              <w:ind w:firstLine="480"/>
              <w:jc w:val="center"/>
              <w:rPr>
                <w:color w:val="333333"/>
              </w:rPr>
            </w:pPr>
            <w:r>
              <w:rPr>
                <w:color w:val="333333"/>
              </w:rPr>
              <w:t>○</w:t>
            </w:r>
          </w:p>
        </w:tc>
      </w:tr>
      <w:tr w:rsidR="00B72A3B" w14:paraId="259969A8" w14:textId="77777777">
        <w:trPr>
          <w:trHeight w:val="360"/>
        </w:trPr>
        <w:tc>
          <w:tcPr>
            <w:tcW w:w="1260" w:type="dxa"/>
            <w:shd w:val="clear" w:color="auto" w:fill="FFFFFF"/>
            <w:vAlign w:val="center"/>
          </w:tcPr>
          <w:p w14:paraId="25D980B3" w14:textId="77777777" w:rsidR="00B72A3B" w:rsidRDefault="007E11EF">
            <w:pPr>
              <w:spacing w:before="156" w:after="156"/>
              <w:ind w:firstLine="480"/>
              <w:jc w:val="center"/>
              <w:rPr>
                <w:color w:val="333333"/>
              </w:rPr>
            </w:pPr>
            <w:r>
              <w:rPr>
                <w:rFonts w:ascii="Times New Roman" w:eastAsia="Times New Roman" w:hAnsi="Times New Roman" w:cs="Times New Roman"/>
              </w:rPr>
              <w:t>19.</w:t>
            </w:r>
            <w:r>
              <w:rPr>
                <w:rFonts w:ascii="PMingLiU" w:eastAsia="PMingLiU" w:hAnsi="PMingLiU" w:cs="PMingLiU"/>
              </w:rPr>
              <w:t>您对全域公共服务一体化对提升本地居民就业竞争力的满意度</w:t>
            </w:r>
          </w:p>
        </w:tc>
        <w:tc>
          <w:tcPr>
            <w:tcW w:w="1520" w:type="dxa"/>
            <w:shd w:val="clear" w:color="auto" w:fill="FFFFFF"/>
            <w:vAlign w:val="center"/>
          </w:tcPr>
          <w:p w14:paraId="242B28D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6C9D94E"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28A25716"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6F3A0FC"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B73D403" w14:textId="77777777" w:rsidR="00B72A3B" w:rsidRDefault="007E11EF">
            <w:pPr>
              <w:spacing w:before="156" w:after="156"/>
              <w:ind w:firstLine="480"/>
              <w:jc w:val="center"/>
              <w:rPr>
                <w:color w:val="333333"/>
              </w:rPr>
            </w:pPr>
            <w:r>
              <w:rPr>
                <w:color w:val="333333"/>
              </w:rPr>
              <w:t>○</w:t>
            </w:r>
          </w:p>
        </w:tc>
      </w:tr>
      <w:tr w:rsidR="00B72A3B" w14:paraId="11C9CB95" w14:textId="77777777">
        <w:trPr>
          <w:trHeight w:val="360"/>
        </w:trPr>
        <w:tc>
          <w:tcPr>
            <w:tcW w:w="1260" w:type="dxa"/>
            <w:shd w:val="clear" w:color="auto" w:fill="EFF6FB"/>
            <w:vAlign w:val="center"/>
          </w:tcPr>
          <w:p w14:paraId="09772189" w14:textId="77777777" w:rsidR="00B72A3B" w:rsidRDefault="007E11EF">
            <w:pPr>
              <w:spacing w:before="156" w:after="156"/>
              <w:ind w:firstLine="480"/>
              <w:jc w:val="center"/>
              <w:rPr>
                <w:color w:val="333333"/>
              </w:rPr>
            </w:pPr>
            <w:r>
              <w:rPr>
                <w:rFonts w:ascii="Times New Roman" w:eastAsia="Times New Roman" w:hAnsi="Times New Roman" w:cs="Times New Roman"/>
              </w:rPr>
              <w:t>20.</w:t>
            </w:r>
            <w:r>
              <w:rPr>
                <w:rFonts w:ascii="PMingLiU" w:eastAsia="PMingLiU" w:hAnsi="PMingLiU" w:cs="PMingLiU"/>
              </w:rPr>
              <w:t>您对农村居家养老</w:t>
            </w:r>
            <w:r>
              <w:rPr>
                <w:rFonts w:ascii="PMingLiU" w:eastAsia="PMingLiU" w:hAnsi="PMingLiU" w:cs="PMingLiU"/>
              </w:rPr>
              <w:lastRenderedPageBreak/>
              <w:t>服务的满意度</w:t>
            </w:r>
          </w:p>
        </w:tc>
        <w:tc>
          <w:tcPr>
            <w:tcW w:w="1520" w:type="dxa"/>
            <w:shd w:val="clear" w:color="auto" w:fill="EFF6FB"/>
            <w:vAlign w:val="center"/>
          </w:tcPr>
          <w:p w14:paraId="3A4E2D88" w14:textId="77777777" w:rsidR="00B72A3B" w:rsidRDefault="007E11EF">
            <w:pPr>
              <w:spacing w:before="156" w:after="156"/>
              <w:ind w:firstLine="480"/>
              <w:jc w:val="center"/>
              <w:rPr>
                <w:color w:val="333333"/>
              </w:rPr>
            </w:pPr>
            <w:r>
              <w:rPr>
                <w:color w:val="333333"/>
              </w:rPr>
              <w:lastRenderedPageBreak/>
              <w:t>○</w:t>
            </w:r>
          </w:p>
        </w:tc>
        <w:tc>
          <w:tcPr>
            <w:tcW w:w="1519" w:type="dxa"/>
            <w:shd w:val="clear" w:color="auto" w:fill="EFF6FB"/>
            <w:vAlign w:val="center"/>
          </w:tcPr>
          <w:p w14:paraId="64358D0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57112F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DF1BFD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E594571" w14:textId="77777777" w:rsidR="00B72A3B" w:rsidRDefault="007E11EF">
            <w:pPr>
              <w:spacing w:before="156" w:after="156"/>
              <w:ind w:firstLine="480"/>
              <w:jc w:val="center"/>
              <w:rPr>
                <w:color w:val="333333"/>
              </w:rPr>
            </w:pPr>
            <w:r>
              <w:rPr>
                <w:color w:val="333333"/>
              </w:rPr>
              <w:t>○</w:t>
            </w:r>
          </w:p>
        </w:tc>
      </w:tr>
      <w:tr w:rsidR="00B72A3B" w14:paraId="0F0D44AC" w14:textId="77777777">
        <w:trPr>
          <w:trHeight w:val="360"/>
        </w:trPr>
        <w:tc>
          <w:tcPr>
            <w:tcW w:w="1260" w:type="dxa"/>
            <w:shd w:val="clear" w:color="auto" w:fill="FFFFFF"/>
            <w:vAlign w:val="center"/>
          </w:tcPr>
          <w:p w14:paraId="0593CA35" w14:textId="77777777" w:rsidR="00B72A3B" w:rsidRDefault="007E11EF">
            <w:pPr>
              <w:spacing w:before="156" w:after="156"/>
              <w:ind w:firstLine="480"/>
              <w:jc w:val="center"/>
              <w:rPr>
                <w:color w:val="333333"/>
              </w:rPr>
            </w:pPr>
            <w:r>
              <w:rPr>
                <w:rFonts w:ascii="Times New Roman" w:eastAsia="Times New Roman" w:hAnsi="Times New Roman" w:cs="Times New Roman"/>
              </w:rPr>
              <w:t>21.</w:t>
            </w:r>
            <w:r>
              <w:rPr>
                <w:rFonts w:ascii="PMingLiU" w:eastAsia="PMingLiU" w:hAnsi="PMingLiU" w:cs="PMingLiU"/>
              </w:rPr>
              <w:t>您对村里寄递服务</w:t>
            </w:r>
            <w:r>
              <w:rPr>
                <w:rFonts w:ascii="Times New Roman" w:eastAsia="Times New Roman" w:hAnsi="Times New Roman" w:cs="Times New Roman"/>
              </w:rPr>
              <w:t>“</w:t>
            </w:r>
            <w:r>
              <w:rPr>
                <w:rFonts w:ascii="PMingLiU" w:eastAsia="PMingLiU" w:hAnsi="PMingLiU" w:cs="PMingLiU"/>
              </w:rPr>
              <w:t>最后一公里</w:t>
            </w:r>
            <w:r>
              <w:rPr>
                <w:rFonts w:ascii="Times New Roman" w:eastAsia="Times New Roman" w:hAnsi="Times New Roman" w:cs="Times New Roman"/>
              </w:rPr>
              <w:t>”</w:t>
            </w:r>
            <w:r>
              <w:rPr>
                <w:rFonts w:ascii="PMingLiU" w:eastAsia="PMingLiU" w:hAnsi="PMingLiU" w:cs="PMingLiU"/>
              </w:rPr>
              <w:t>的满意度</w:t>
            </w:r>
          </w:p>
        </w:tc>
        <w:tc>
          <w:tcPr>
            <w:tcW w:w="1520" w:type="dxa"/>
            <w:shd w:val="clear" w:color="auto" w:fill="FFFFFF"/>
            <w:vAlign w:val="center"/>
          </w:tcPr>
          <w:p w14:paraId="11C0F3C7"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254C65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9493E5B"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9EA31F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88B3215" w14:textId="77777777" w:rsidR="00B72A3B" w:rsidRDefault="007E11EF">
            <w:pPr>
              <w:spacing w:before="156" w:after="156"/>
              <w:ind w:firstLine="480"/>
              <w:jc w:val="center"/>
              <w:rPr>
                <w:color w:val="333333"/>
              </w:rPr>
            </w:pPr>
            <w:r>
              <w:rPr>
                <w:color w:val="333333"/>
              </w:rPr>
              <w:t>○</w:t>
            </w:r>
          </w:p>
        </w:tc>
      </w:tr>
      <w:tr w:rsidR="00B72A3B" w14:paraId="7F344FA4" w14:textId="77777777">
        <w:trPr>
          <w:trHeight w:val="360"/>
        </w:trPr>
        <w:tc>
          <w:tcPr>
            <w:tcW w:w="1260" w:type="dxa"/>
            <w:shd w:val="clear" w:color="auto" w:fill="EFF6FB"/>
            <w:vAlign w:val="center"/>
          </w:tcPr>
          <w:p w14:paraId="0B102379" w14:textId="77777777" w:rsidR="00B72A3B" w:rsidRDefault="007E11EF">
            <w:pPr>
              <w:spacing w:before="156" w:after="156"/>
              <w:ind w:firstLine="480"/>
              <w:jc w:val="center"/>
              <w:rPr>
                <w:color w:val="333333"/>
              </w:rPr>
            </w:pPr>
            <w:r>
              <w:rPr>
                <w:rFonts w:ascii="Times New Roman" w:eastAsia="Times New Roman" w:hAnsi="Times New Roman" w:cs="Times New Roman"/>
              </w:rPr>
              <w:t>22.</w:t>
            </w:r>
            <w:r>
              <w:rPr>
                <w:rFonts w:ascii="PMingLiU" w:eastAsia="PMingLiU" w:hAnsi="PMingLiU" w:cs="PMingLiU"/>
              </w:rPr>
              <w:t>您对村里的道路全面畅通状况的满意度</w:t>
            </w:r>
          </w:p>
        </w:tc>
        <w:tc>
          <w:tcPr>
            <w:tcW w:w="1520" w:type="dxa"/>
            <w:shd w:val="clear" w:color="auto" w:fill="EFF6FB"/>
            <w:vAlign w:val="center"/>
          </w:tcPr>
          <w:p w14:paraId="052D9A26"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17F5854"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D6C7504"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4D206E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85E92D9" w14:textId="77777777" w:rsidR="00B72A3B" w:rsidRDefault="007E11EF">
            <w:pPr>
              <w:spacing w:before="156" w:after="156"/>
              <w:ind w:firstLine="480"/>
              <w:jc w:val="center"/>
              <w:rPr>
                <w:color w:val="333333"/>
              </w:rPr>
            </w:pPr>
            <w:r>
              <w:rPr>
                <w:color w:val="333333"/>
              </w:rPr>
              <w:t>○</w:t>
            </w:r>
          </w:p>
        </w:tc>
      </w:tr>
      <w:tr w:rsidR="00B72A3B" w14:paraId="6FB49B6B" w14:textId="77777777">
        <w:trPr>
          <w:trHeight w:val="360"/>
        </w:trPr>
        <w:tc>
          <w:tcPr>
            <w:tcW w:w="1260" w:type="dxa"/>
            <w:shd w:val="clear" w:color="auto" w:fill="FFFFFF"/>
            <w:vAlign w:val="center"/>
          </w:tcPr>
          <w:p w14:paraId="14E04B5B" w14:textId="77777777" w:rsidR="00B72A3B" w:rsidRDefault="007E11EF">
            <w:pPr>
              <w:spacing w:before="156" w:after="156"/>
              <w:ind w:firstLine="480"/>
              <w:jc w:val="center"/>
              <w:rPr>
                <w:color w:val="333333"/>
              </w:rPr>
            </w:pPr>
            <w:r>
              <w:rPr>
                <w:rFonts w:ascii="Times New Roman" w:eastAsia="Times New Roman" w:hAnsi="Times New Roman" w:cs="Times New Roman"/>
              </w:rPr>
              <w:t>23.</w:t>
            </w:r>
            <w:r>
              <w:rPr>
                <w:rFonts w:ascii="PMingLiU" w:eastAsia="PMingLiU" w:hAnsi="PMingLiU" w:cs="PMingLiU"/>
              </w:rPr>
              <w:t>您对村里图书馆建设状况的满意度</w:t>
            </w:r>
          </w:p>
        </w:tc>
        <w:tc>
          <w:tcPr>
            <w:tcW w:w="1520" w:type="dxa"/>
            <w:shd w:val="clear" w:color="auto" w:fill="FFFFFF"/>
            <w:vAlign w:val="center"/>
          </w:tcPr>
          <w:p w14:paraId="7BB7907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4C2D033C"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5E1FA06"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941A13A"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5D32162" w14:textId="77777777" w:rsidR="00B72A3B" w:rsidRDefault="007E11EF">
            <w:pPr>
              <w:spacing w:before="156" w:after="156"/>
              <w:ind w:firstLine="480"/>
              <w:jc w:val="center"/>
              <w:rPr>
                <w:color w:val="333333"/>
              </w:rPr>
            </w:pPr>
            <w:r>
              <w:rPr>
                <w:color w:val="333333"/>
              </w:rPr>
              <w:t>○</w:t>
            </w:r>
          </w:p>
        </w:tc>
      </w:tr>
      <w:tr w:rsidR="00B72A3B" w14:paraId="3E9AE388" w14:textId="77777777">
        <w:trPr>
          <w:trHeight w:val="360"/>
        </w:trPr>
        <w:tc>
          <w:tcPr>
            <w:tcW w:w="1260" w:type="dxa"/>
            <w:shd w:val="clear" w:color="auto" w:fill="EFF6FB"/>
            <w:vAlign w:val="center"/>
          </w:tcPr>
          <w:p w14:paraId="7EBB4A82" w14:textId="77777777" w:rsidR="00B72A3B" w:rsidRDefault="007E11EF">
            <w:pPr>
              <w:spacing w:before="156" w:after="156"/>
              <w:ind w:firstLine="480"/>
              <w:jc w:val="center"/>
              <w:rPr>
                <w:color w:val="333333"/>
              </w:rPr>
            </w:pPr>
            <w:r>
              <w:rPr>
                <w:rFonts w:ascii="Times New Roman" w:eastAsia="Times New Roman" w:hAnsi="Times New Roman" w:cs="Times New Roman"/>
              </w:rPr>
              <w:lastRenderedPageBreak/>
              <w:t>24.</w:t>
            </w:r>
            <w:r>
              <w:rPr>
                <w:rFonts w:ascii="PMingLiU" w:eastAsia="PMingLiU" w:hAnsi="PMingLiU" w:cs="PMingLiU"/>
              </w:rPr>
              <w:t>您对村里文体健身设施建设的满意度</w:t>
            </w:r>
          </w:p>
        </w:tc>
        <w:tc>
          <w:tcPr>
            <w:tcW w:w="1520" w:type="dxa"/>
            <w:shd w:val="clear" w:color="auto" w:fill="EFF6FB"/>
            <w:vAlign w:val="center"/>
          </w:tcPr>
          <w:p w14:paraId="72265A2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45C9C66"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FE8CB00"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0C07F9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43EB8D5C" w14:textId="77777777" w:rsidR="00B72A3B" w:rsidRDefault="007E11EF">
            <w:pPr>
              <w:spacing w:before="156" w:after="156"/>
              <w:ind w:firstLine="480"/>
              <w:jc w:val="center"/>
              <w:rPr>
                <w:color w:val="333333"/>
              </w:rPr>
            </w:pPr>
            <w:r>
              <w:rPr>
                <w:color w:val="333333"/>
              </w:rPr>
              <w:t>○</w:t>
            </w:r>
          </w:p>
        </w:tc>
      </w:tr>
      <w:tr w:rsidR="00B72A3B" w14:paraId="140D7FD5" w14:textId="77777777">
        <w:trPr>
          <w:trHeight w:val="360"/>
        </w:trPr>
        <w:tc>
          <w:tcPr>
            <w:tcW w:w="1260" w:type="dxa"/>
            <w:shd w:val="clear" w:color="auto" w:fill="FFFFFF"/>
            <w:vAlign w:val="center"/>
          </w:tcPr>
          <w:p w14:paraId="57179B77" w14:textId="77777777" w:rsidR="00B72A3B" w:rsidRDefault="007E11EF">
            <w:pPr>
              <w:spacing w:before="156" w:after="156"/>
              <w:ind w:firstLine="480"/>
              <w:jc w:val="center"/>
              <w:rPr>
                <w:color w:val="333333"/>
              </w:rPr>
            </w:pPr>
            <w:r>
              <w:rPr>
                <w:rFonts w:ascii="Times New Roman" w:eastAsia="Times New Roman" w:hAnsi="Times New Roman" w:cs="Times New Roman"/>
              </w:rPr>
              <w:t>25.</w:t>
            </w:r>
            <w:r>
              <w:rPr>
                <w:rFonts w:ascii="PMingLiU" w:eastAsia="PMingLiU" w:hAnsi="PMingLiU" w:cs="PMingLiU"/>
              </w:rPr>
              <w:t>您对村庄治安情况的满意度</w:t>
            </w:r>
          </w:p>
        </w:tc>
        <w:tc>
          <w:tcPr>
            <w:tcW w:w="1520" w:type="dxa"/>
            <w:shd w:val="clear" w:color="auto" w:fill="FFFFFF"/>
            <w:vAlign w:val="center"/>
          </w:tcPr>
          <w:p w14:paraId="3FB413E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A6B4493"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032B13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33C46CF5"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194C9C7" w14:textId="77777777" w:rsidR="00B72A3B" w:rsidRDefault="007E11EF">
            <w:pPr>
              <w:spacing w:before="156" w:after="156"/>
              <w:ind w:firstLine="480"/>
              <w:jc w:val="center"/>
              <w:rPr>
                <w:color w:val="333333"/>
              </w:rPr>
            </w:pPr>
            <w:r>
              <w:rPr>
                <w:color w:val="333333"/>
              </w:rPr>
              <w:t>○</w:t>
            </w:r>
          </w:p>
        </w:tc>
      </w:tr>
      <w:tr w:rsidR="00B72A3B" w14:paraId="4D6EBBDE" w14:textId="77777777">
        <w:trPr>
          <w:trHeight w:val="360"/>
        </w:trPr>
        <w:tc>
          <w:tcPr>
            <w:tcW w:w="1260" w:type="dxa"/>
            <w:shd w:val="clear" w:color="auto" w:fill="EFF6FB"/>
            <w:vAlign w:val="center"/>
          </w:tcPr>
          <w:p w14:paraId="64EDCC1E" w14:textId="77777777" w:rsidR="00B72A3B" w:rsidRDefault="007E11EF">
            <w:pPr>
              <w:spacing w:before="156" w:after="156"/>
              <w:ind w:firstLine="480"/>
              <w:jc w:val="center"/>
              <w:rPr>
                <w:color w:val="333333"/>
              </w:rPr>
            </w:pPr>
            <w:r>
              <w:rPr>
                <w:rFonts w:ascii="Times New Roman" w:eastAsia="Times New Roman" w:hAnsi="Times New Roman" w:cs="Times New Roman"/>
              </w:rPr>
              <w:t>26.</w:t>
            </w:r>
            <w:r>
              <w:rPr>
                <w:rFonts w:ascii="PMingLiU" w:eastAsia="PMingLiU" w:hAnsi="PMingLiU" w:cs="PMingLiU"/>
              </w:rPr>
              <w:t>您对村里住房条件的满意度</w:t>
            </w:r>
          </w:p>
        </w:tc>
        <w:tc>
          <w:tcPr>
            <w:tcW w:w="1520" w:type="dxa"/>
            <w:shd w:val="clear" w:color="auto" w:fill="EFF6FB"/>
            <w:vAlign w:val="center"/>
          </w:tcPr>
          <w:p w14:paraId="11BC8E84"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9B41BD9"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5D9D08A8"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C61F10A"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04690EF0" w14:textId="77777777" w:rsidR="00B72A3B" w:rsidRDefault="007E11EF">
            <w:pPr>
              <w:spacing w:before="156" w:after="156"/>
              <w:ind w:firstLine="480"/>
              <w:jc w:val="center"/>
              <w:rPr>
                <w:color w:val="333333"/>
              </w:rPr>
            </w:pPr>
            <w:r>
              <w:rPr>
                <w:color w:val="333333"/>
              </w:rPr>
              <w:t>○</w:t>
            </w:r>
          </w:p>
        </w:tc>
      </w:tr>
      <w:tr w:rsidR="00B72A3B" w14:paraId="2C8F3646" w14:textId="77777777">
        <w:trPr>
          <w:trHeight w:val="360"/>
        </w:trPr>
        <w:tc>
          <w:tcPr>
            <w:tcW w:w="1260" w:type="dxa"/>
            <w:shd w:val="clear" w:color="auto" w:fill="FFFFFF"/>
            <w:vAlign w:val="center"/>
          </w:tcPr>
          <w:p w14:paraId="2C2A13B5" w14:textId="77777777" w:rsidR="00B72A3B" w:rsidRDefault="007E11EF">
            <w:pPr>
              <w:spacing w:before="156" w:after="156"/>
              <w:ind w:firstLine="480"/>
              <w:jc w:val="center"/>
              <w:rPr>
                <w:color w:val="333333"/>
              </w:rPr>
            </w:pPr>
            <w:r>
              <w:rPr>
                <w:rFonts w:ascii="Times New Roman" w:eastAsia="Times New Roman" w:hAnsi="Times New Roman" w:cs="Times New Roman"/>
              </w:rPr>
              <w:t>27.</w:t>
            </w:r>
            <w:r>
              <w:rPr>
                <w:rFonts w:ascii="PMingLiU" w:eastAsia="PMingLiU" w:hAnsi="PMingLiU" w:cs="PMingLiU"/>
              </w:rPr>
              <w:t>您对子女在当地接受教育公平程度的满意度</w:t>
            </w:r>
          </w:p>
        </w:tc>
        <w:tc>
          <w:tcPr>
            <w:tcW w:w="1520" w:type="dxa"/>
            <w:shd w:val="clear" w:color="auto" w:fill="FFFFFF"/>
            <w:vAlign w:val="center"/>
          </w:tcPr>
          <w:p w14:paraId="6542DB59"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0E5C1F1"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194E27E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665C7060"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34FEEF7" w14:textId="77777777" w:rsidR="00B72A3B" w:rsidRDefault="007E11EF">
            <w:pPr>
              <w:spacing w:before="156" w:after="156"/>
              <w:ind w:firstLine="480"/>
              <w:jc w:val="center"/>
              <w:rPr>
                <w:color w:val="333333"/>
              </w:rPr>
            </w:pPr>
            <w:r>
              <w:rPr>
                <w:color w:val="333333"/>
              </w:rPr>
              <w:t>○</w:t>
            </w:r>
          </w:p>
        </w:tc>
      </w:tr>
      <w:tr w:rsidR="00B72A3B" w14:paraId="152D35BB" w14:textId="77777777">
        <w:trPr>
          <w:trHeight w:val="360"/>
        </w:trPr>
        <w:tc>
          <w:tcPr>
            <w:tcW w:w="1260" w:type="dxa"/>
            <w:shd w:val="clear" w:color="auto" w:fill="EFF6FB"/>
            <w:vAlign w:val="center"/>
          </w:tcPr>
          <w:p w14:paraId="0D21EC48" w14:textId="77777777" w:rsidR="00B72A3B" w:rsidRDefault="007E11EF">
            <w:pPr>
              <w:spacing w:before="156" w:after="156"/>
              <w:ind w:firstLine="480"/>
              <w:jc w:val="center"/>
              <w:rPr>
                <w:color w:val="333333"/>
              </w:rPr>
            </w:pPr>
            <w:r>
              <w:rPr>
                <w:rFonts w:ascii="Times New Roman" w:eastAsia="Times New Roman" w:hAnsi="Times New Roman" w:cs="Times New Roman"/>
              </w:rPr>
              <w:lastRenderedPageBreak/>
              <w:t>28.</w:t>
            </w:r>
            <w:r>
              <w:rPr>
                <w:rFonts w:ascii="PMingLiU" w:eastAsia="PMingLiU" w:hAnsi="PMingLiU" w:cs="PMingLiU"/>
              </w:rPr>
              <w:t>您对村里文化礼堂设施的满意度</w:t>
            </w:r>
          </w:p>
        </w:tc>
        <w:tc>
          <w:tcPr>
            <w:tcW w:w="1520" w:type="dxa"/>
            <w:shd w:val="clear" w:color="auto" w:fill="EFF6FB"/>
            <w:vAlign w:val="center"/>
          </w:tcPr>
          <w:p w14:paraId="69725042"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617DE67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5FF520D"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1EFB890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2C39B65" w14:textId="77777777" w:rsidR="00B72A3B" w:rsidRDefault="007E11EF">
            <w:pPr>
              <w:spacing w:before="156" w:after="156"/>
              <w:ind w:firstLine="480"/>
              <w:jc w:val="center"/>
              <w:rPr>
                <w:color w:val="333333"/>
              </w:rPr>
            </w:pPr>
            <w:r>
              <w:rPr>
                <w:color w:val="333333"/>
              </w:rPr>
              <w:t>○</w:t>
            </w:r>
          </w:p>
        </w:tc>
      </w:tr>
      <w:tr w:rsidR="00B72A3B" w14:paraId="3EA8F530" w14:textId="77777777">
        <w:trPr>
          <w:trHeight w:val="360"/>
        </w:trPr>
        <w:tc>
          <w:tcPr>
            <w:tcW w:w="1260" w:type="dxa"/>
            <w:shd w:val="clear" w:color="auto" w:fill="FFFFFF"/>
            <w:vAlign w:val="center"/>
          </w:tcPr>
          <w:p w14:paraId="0272F7B7" w14:textId="77777777" w:rsidR="00B72A3B" w:rsidRDefault="007E11EF">
            <w:pPr>
              <w:spacing w:before="156" w:after="156"/>
              <w:ind w:firstLine="480"/>
              <w:jc w:val="center"/>
              <w:rPr>
                <w:color w:val="333333"/>
              </w:rPr>
            </w:pPr>
            <w:r>
              <w:rPr>
                <w:rFonts w:ascii="Times New Roman" w:eastAsia="Times New Roman" w:hAnsi="Times New Roman" w:cs="Times New Roman"/>
              </w:rPr>
              <w:t>29.</w:t>
            </w:r>
            <w:r>
              <w:rPr>
                <w:rFonts w:ascii="PMingLiU" w:eastAsia="PMingLiU" w:hAnsi="PMingLiU" w:cs="PMingLiU"/>
              </w:rPr>
              <w:t>您认为公共服务一体化对农村精神文明建设的满意度</w:t>
            </w:r>
          </w:p>
        </w:tc>
        <w:tc>
          <w:tcPr>
            <w:tcW w:w="1520" w:type="dxa"/>
            <w:shd w:val="clear" w:color="auto" w:fill="FFFFFF"/>
            <w:vAlign w:val="center"/>
          </w:tcPr>
          <w:p w14:paraId="0F95E47A"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46ACA42"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0FDDF75C"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51672C6F" w14:textId="77777777" w:rsidR="00B72A3B" w:rsidRDefault="007E11EF">
            <w:pPr>
              <w:spacing w:before="156" w:after="156"/>
              <w:ind w:firstLine="480"/>
              <w:jc w:val="center"/>
              <w:rPr>
                <w:color w:val="333333"/>
              </w:rPr>
            </w:pPr>
            <w:r>
              <w:rPr>
                <w:color w:val="333333"/>
              </w:rPr>
              <w:t>○</w:t>
            </w:r>
          </w:p>
        </w:tc>
        <w:tc>
          <w:tcPr>
            <w:tcW w:w="1519" w:type="dxa"/>
            <w:shd w:val="clear" w:color="auto" w:fill="FFFFFF"/>
            <w:vAlign w:val="center"/>
          </w:tcPr>
          <w:p w14:paraId="7E207803" w14:textId="77777777" w:rsidR="00B72A3B" w:rsidRDefault="007E11EF">
            <w:pPr>
              <w:spacing w:before="156" w:after="156"/>
              <w:ind w:firstLine="480"/>
              <w:jc w:val="center"/>
              <w:rPr>
                <w:color w:val="333333"/>
              </w:rPr>
            </w:pPr>
            <w:r>
              <w:rPr>
                <w:color w:val="333333"/>
              </w:rPr>
              <w:t>○</w:t>
            </w:r>
          </w:p>
        </w:tc>
      </w:tr>
      <w:tr w:rsidR="00B72A3B" w14:paraId="5EFBA9FB" w14:textId="77777777">
        <w:trPr>
          <w:trHeight w:val="360"/>
        </w:trPr>
        <w:tc>
          <w:tcPr>
            <w:tcW w:w="1260" w:type="dxa"/>
            <w:shd w:val="clear" w:color="auto" w:fill="EFF6FB"/>
            <w:vAlign w:val="center"/>
          </w:tcPr>
          <w:p w14:paraId="72D31411" w14:textId="77777777" w:rsidR="00B72A3B" w:rsidRDefault="007E11EF">
            <w:pPr>
              <w:spacing w:before="156" w:after="156"/>
              <w:ind w:firstLine="480"/>
              <w:jc w:val="center"/>
              <w:rPr>
                <w:color w:val="333333"/>
              </w:rPr>
            </w:pPr>
            <w:r>
              <w:rPr>
                <w:rFonts w:ascii="Times New Roman" w:eastAsia="Times New Roman" w:hAnsi="Times New Roman" w:cs="Times New Roman"/>
              </w:rPr>
              <w:t>30.</w:t>
            </w:r>
            <w:r>
              <w:rPr>
                <w:rFonts w:ascii="PMingLiU" w:eastAsia="PMingLiU" w:hAnsi="PMingLiU" w:cs="PMingLiU"/>
              </w:rPr>
              <w:t>您对公共服务一体化对丰富农村文化活动的满意度</w:t>
            </w:r>
          </w:p>
        </w:tc>
        <w:tc>
          <w:tcPr>
            <w:tcW w:w="1520" w:type="dxa"/>
            <w:shd w:val="clear" w:color="auto" w:fill="EFF6FB"/>
            <w:vAlign w:val="center"/>
          </w:tcPr>
          <w:p w14:paraId="26B5C404"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62DA067"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3F6F45D1"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2AD637D2" w14:textId="77777777" w:rsidR="00B72A3B" w:rsidRDefault="007E11EF">
            <w:pPr>
              <w:spacing w:before="156" w:after="156"/>
              <w:ind w:firstLine="480"/>
              <w:jc w:val="center"/>
              <w:rPr>
                <w:color w:val="333333"/>
              </w:rPr>
            </w:pPr>
            <w:r>
              <w:rPr>
                <w:color w:val="333333"/>
              </w:rPr>
              <w:t>○</w:t>
            </w:r>
          </w:p>
        </w:tc>
        <w:tc>
          <w:tcPr>
            <w:tcW w:w="1519" w:type="dxa"/>
            <w:shd w:val="clear" w:color="auto" w:fill="EFF6FB"/>
            <w:vAlign w:val="center"/>
          </w:tcPr>
          <w:p w14:paraId="77284568" w14:textId="77777777" w:rsidR="00B72A3B" w:rsidRDefault="007E11EF">
            <w:pPr>
              <w:spacing w:before="156" w:after="156"/>
              <w:ind w:firstLine="480"/>
              <w:jc w:val="center"/>
              <w:rPr>
                <w:color w:val="333333"/>
              </w:rPr>
            </w:pPr>
            <w:r>
              <w:rPr>
                <w:color w:val="333333"/>
              </w:rPr>
              <w:t>○</w:t>
            </w:r>
          </w:p>
        </w:tc>
      </w:tr>
    </w:tbl>
    <w:p w14:paraId="77B4DE1E" w14:textId="77777777" w:rsidR="00B72A3B" w:rsidRDefault="00B72A3B">
      <w:pPr>
        <w:spacing w:before="156" w:after="156"/>
        <w:ind w:firstLineChars="0" w:firstLine="0"/>
      </w:pPr>
    </w:p>
    <w:p w14:paraId="70BA203A" w14:textId="77777777" w:rsidR="00B72A3B" w:rsidRDefault="007E11EF">
      <w:pPr>
        <w:spacing w:before="156" w:after="156"/>
        <w:ind w:firstLine="480"/>
      </w:pPr>
      <w:r>
        <w:rPr>
          <w:rFonts w:ascii="PMingLiU" w:eastAsia="PMingLiU" w:hAnsi="PMingLiU" w:cs="PMingLiU"/>
        </w:rPr>
        <w:lastRenderedPageBreak/>
        <w:t>三、生态环境与可持续发展</w:t>
      </w:r>
    </w:p>
    <w:p w14:paraId="2F7350AD" w14:textId="77777777" w:rsidR="00B72A3B" w:rsidRDefault="007E11EF">
      <w:pPr>
        <w:spacing w:before="156" w:after="156"/>
        <w:ind w:firstLine="480"/>
      </w:pPr>
      <w:r>
        <w:rPr>
          <w:rFonts w:ascii="Times New Roman" w:eastAsia="Times New Roman" w:hAnsi="Times New Roman" w:cs="Times New Roman"/>
        </w:rPr>
        <w:t xml:space="preserve">1. </w:t>
      </w:r>
      <w:r>
        <w:rPr>
          <w:rFonts w:ascii="PMingLiU" w:eastAsia="PMingLiU" w:hAnsi="PMingLiU" w:cs="PMingLiU"/>
        </w:rPr>
        <w:t>您认为近年来本地生态环境改善的程度怎么样？</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9699B94" w14:textId="77777777">
        <w:trPr>
          <w:trHeight w:val="500"/>
        </w:trPr>
        <w:tc>
          <w:tcPr>
            <w:tcW w:w="8856" w:type="dxa"/>
            <w:shd w:val="clear" w:color="auto" w:fill="FFFFFF"/>
            <w:vAlign w:val="center"/>
          </w:tcPr>
          <w:p w14:paraId="75EABD3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显著改善</w:t>
            </w:r>
          </w:p>
        </w:tc>
      </w:tr>
      <w:tr w:rsidR="00B72A3B" w14:paraId="6D3827D6" w14:textId="77777777">
        <w:trPr>
          <w:trHeight w:val="500"/>
        </w:trPr>
        <w:tc>
          <w:tcPr>
            <w:tcW w:w="8856" w:type="dxa"/>
            <w:shd w:val="clear" w:color="auto" w:fill="FFFFFF"/>
            <w:vAlign w:val="center"/>
          </w:tcPr>
          <w:p w14:paraId="73826A6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有所改善</w:t>
            </w:r>
          </w:p>
        </w:tc>
      </w:tr>
      <w:tr w:rsidR="00B72A3B" w14:paraId="77DB79F9" w14:textId="77777777">
        <w:trPr>
          <w:trHeight w:val="500"/>
        </w:trPr>
        <w:tc>
          <w:tcPr>
            <w:tcW w:w="8856" w:type="dxa"/>
            <w:shd w:val="clear" w:color="auto" w:fill="FFFFFF"/>
            <w:vAlign w:val="center"/>
          </w:tcPr>
          <w:p w14:paraId="1E5D2ED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5B4E003F" w14:textId="77777777">
        <w:trPr>
          <w:trHeight w:val="500"/>
        </w:trPr>
        <w:tc>
          <w:tcPr>
            <w:tcW w:w="8856" w:type="dxa"/>
            <w:shd w:val="clear" w:color="auto" w:fill="FFFFFF"/>
            <w:vAlign w:val="center"/>
          </w:tcPr>
          <w:p w14:paraId="39E32D4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没有改善</w:t>
            </w:r>
          </w:p>
        </w:tc>
      </w:tr>
      <w:tr w:rsidR="00B72A3B" w14:paraId="51EE6227" w14:textId="77777777">
        <w:trPr>
          <w:trHeight w:val="500"/>
        </w:trPr>
        <w:tc>
          <w:tcPr>
            <w:tcW w:w="8856" w:type="dxa"/>
            <w:shd w:val="clear" w:color="auto" w:fill="FFFFFF"/>
            <w:vAlign w:val="center"/>
          </w:tcPr>
          <w:p w14:paraId="5A6C54D7" w14:textId="77777777" w:rsidR="00B72A3B" w:rsidRDefault="007E11EF">
            <w:pPr>
              <w:spacing w:before="156" w:after="156"/>
              <w:ind w:firstLine="480"/>
              <w:jc w:val="left"/>
              <w:rPr>
                <w:rFonts w:ascii="PMingLiU" w:eastAsia="PMingLiU" w:hAnsi="PMingLiU" w:cs="PMingLiU"/>
              </w:rPr>
            </w:pPr>
            <w:r>
              <w:rPr>
                <w:rFonts w:ascii="Times New Roman" w:eastAsia="Times New Roman" w:hAnsi="Times New Roman" w:cs="Times New Roman"/>
              </w:rPr>
              <w:t xml:space="preserve">○E. </w:t>
            </w:r>
            <w:r>
              <w:rPr>
                <w:rFonts w:ascii="PMingLiU" w:eastAsia="PMingLiU" w:hAnsi="PMingLiU" w:cs="PMingLiU"/>
              </w:rPr>
              <w:t>不太了解</w:t>
            </w:r>
          </w:p>
          <w:p w14:paraId="08FFA1C9" w14:textId="77777777" w:rsidR="00B72A3B" w:rsidRDefault="00B72A3B">
            <w:pPr>
              <w:spacing w:before="156" w:after="156"/>
              <w:ind w:firstLine="480"/>
              <w:jc w:val="left"/>
              <w:rPr>
                <w:rFonts w:ascii="PMingLiU" w:eastAsia="PMingLiU" w:hAnsi="PMingLiU" w:cs="PMingLiU"/>
              </w:rPr>
            </w:pPr>
          </w:p>
        </w:tc>
      </w:tr>
    </w:tbl>
    <w:p w14:paraId="41384C9B" w14:textId="77777777" w:rsidR="00B72A3B" w:rsidRDefault="007E11EF">
      <w:pPr>
        <w:spacing w:before="156" w:after="156"/>
        <w:ind w:firstLineChars="0" w:firstLine="420"/>
      </w:pPr>
      <w:r>
        <w:rPr>
          <w:rFonts w:ascii="Times New Roman" w:eastAsia="Times New Roman" w:hAnsi="Times New Roman" w:cs="Times New Roman"/>
        </w:rPr>
        <w:t xml:space="preserve">2. </w:t>
      </w:r>
      <w:r>
        <w:rPr>
          <w:rFonts w:ascii="PMingLiU" w:eastAsia="PMingLiU" w:hAnsi="PMingLiU" w:cs="PMingLiU"/>
        </w:rPr>
        <w:t>您认为本地相关部门在推动绿色低碳发展方面的工作态度如何？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CD70392" w14:textId="77777777">
        <w:trPr>
          <w:trHeight w:val="500"/>
        </w:trPr>
        <w:tc>
          <w:tcPr>
            <w:tcW w:w="8856" w:type="dxa"/>
            <w:shd w:val="clear" w:color="auto" w:fill="FFFFFF"/>
            <w:vAlign w:val="center"/>
          </w:tcPr>
          <w:p w14:paraId="27DFB95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非常努力</w:t>
            </w:r>
          </w:p>
        </w:tc>
      </w:tr>
      <w:tr w:rsidR="00B72A3B" w14:paraId="6C25E548" w14:textId="77777777">
        <w:trPr>
          <w:trHeight w:val="500"/>
        </w:trPr>
        <w:tc>
          <w:tcPr>
            <w:tcW w:w="8856" w:type="dxa"/>
            <w:shd w:val="clear" w:color="auto" w:fill="FFFFFF"/>
            <w:vAlign w:val="center"/>
          </w:tcPr>
          <w:p w14:paraId="6FB0C94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较为努力</w:t>
            </w:r>
          </w:p>
        </w:tc>
      </w:tr>
      <w:tr w:rsidR="00B72A3B" w14:paraId="35C6F5A0" w14:textId="77777777">
        <w:trPr>
          <w:trHeight w:val="500"/>
        </w:trPr>
        <w:tc>
          <w:tcPr>
            <w:tcW w:w="8856" w:type="dxa"/>
            <w:shd w:val="clear" w:color="auto" w:fill="FFFFFF"/>
            <w:vAlign w:val="center"/>
          </w:tcPr>
          <w:p w14:paraId="04D9E23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51C02A28" w14:textId="77777777">
        <w:trPr>
          <w:trHeight w:val="500"/>
        </w:trPr>
        <w:tc>
          <w:tcPr>
            <w:tcW w:w="8856" w:type="dxa"/>
            <w:shd w:val="clear" w:color="auto" w:fill="FFFFFF"/>
            <w:vAlign w:val="center"/>
          </w:tcPr>
          <w:p w14:paraId="2CC9B8B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努力不够</w:t>
            </w:r>
          </w:p>
        </w:tc>
      </w:tr>
      <w:tr w:rsidR="00B72A3B" w14:paraId="24B23FFC" w14:textId="77777777">
        <w:trPr>
          <w:trHeight w:val="500"/>
        </w:trPr>
        <w:tc>
          <w:tcPr>
            <w:tcW w:w="8856" w:type="dxa"/>
            <w:shd w:val="clear" w:color="auto" w:fill="FFFFFF"/>
            <w:vAlign w:val="center"/>
          </w:tcPr>
          <w:p w14:paraId="541E2D0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不太了解</w:t>
            </w:r>
          </w:p>
        </w:tc>
      </w:tr>
    </w:tbl>
    <w:p w14:paraId="654D633D" w14:textId="77777777" w:rsidR="00B72A3B" w:rsidRDefault="00B72A3B">
      <w:pPr>
        <w:spacing w:before="156" w:after="156"/>
        <w:ind w:firstLineChars="0" w:firstLine="0"/>
      </w:pPr>
    </w:p>
    <w:p w14:paraId="64E4F9F1" w14:textId="77777777" w:rsidR="00B72A3B" w:rsidRDefault="007E11EF">
      <w:pPr>
        <w:spacing w:before="156" w:after="156"/>
        <w:ind w:firstLine="480"/>
      </w:pPr>
      <w:r>
        <w:rPr>
          <w:rFonts w:ascii="Times New Roman" w:eastAsia="Times New Roman" w:hAnsi="Times New Roman" w:cs="Times New Roman"/>
        </w:rPr>
        <w:lastRenderedPageBreak/>
        <w:t xml:space="preserve">3. </w:t>
      </w:r>
      <w:r>
        <w:rPr>
          <w:rFonts w:ascii="PMingLiU" w:eastAsia="PMingLiU" w:hAnsi="PMingLiU" w:cs="PMingLiU"/>
        </w:rPr>
        <w:t>您对当地公共厕所建设情况与卫生状况的满意程度如何？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FA136A8" w14:textId="77777777">
        <w:trPr>
          <w:trHeight w:val="500"/>
        </w:trPr>
        <w:tc>
          <w:tcPr>
            <w:tcW w:w="8856" w:type="dxa"/>
            <w:shd w:val="clear" w:color="auto" w:fill="FFFFFF"/>
            <w:vAlign w:val="center"/>
          </w:tcPr>
          <w:p w14:paraId="3F558A2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734ADA0C" w14:textId="77777777">
        <w:trPr>
          <w:trHeight w:val="500"/>
        </w:trPr>
        <w:tc>
          <w:tcPr>
            <w:tcW w:w="8856" w:type="dxa"/>
            <w:shd w:val="clear" w:color="auto" w:fill="FFFFFF"/>
            <w:vAlign w:val="center"/>
          </w:tcPr>
          <w:p w14:paraId="76BAB1F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满意</w:t>
            </w:r>
          </w:p>
        </w:tc>
      </w:tr>
      <w:tr w:rsidR="00B72A3B" w14:paraId="119B5F63" w14:textId="77777777">
        <w:trPr>
          <w:trHeight w:val="500"/>
        </w:trPr>
        <w:tc>
          <w:tcPr>
            <w:tcW w:w="8856" w:type="dxa"/>
            <w:shd w:val="clear" w:color="auto" w:fill="FFFFFF"/>
            <w:vAlign w:val="center"/>
          </w:tcPr>
          <w:p w14:paraId="199C05E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7746D22C" w14:textId="77777777">
        <w:trPr>
          <w:trHeight w:val="500"/>
        </w:trPr>
        <w:tc>
          <w:tcPr>
            <w:tcW w:w="8856" w:type="dxa"/>
            <w:shd w:val="clear" w:color="auto" w:fill="FFFFFF"/>
            <w:vAlign w:val="center"/>
          </w:tcPr>
          <w:p w14:paraId="10A7251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不满意</w:t>
            </w:r>
          </w:p>
        </w:tc>
      </w:tr>
      <w:tr w:rsidR="00B72A3B" w14:paraId="755ED4AA" w14:textId="77777777">
        <w:trPr>
          <w:trHeight w:val="500"/>
        </w:trPr>
        <w:tc>
          <w:tcPr>
            <w:tcW w:w="8856" w:type="dxa"/>
            <w:shd w:val="clear" w:color="auto" w:fill="FFFFFF"/>
            <w:vAlign w:val="center"/>
          </w:tcPr>
          <w:p w14:paraId="72F9D49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非常不满意</w:t>
            </w:r>
          </w:p>
        </w:tc>
      </w:tr>
    </w:tbl>
    <w:p w14:paraId="5211762B" w14:textId="77777777" w:rsidR="00B72A3B" w:rsidRDefault="00B72A3B">
      <w:pPr>
        <w:spacing w:before="156" w:after="156"/>
        <w:ind w:firstLineChars="0" w:firstLine="0"/>
      </w:pPr>
    </w:p>
    <w:p w14:paraId="02EF2591" w14:textId="77777777" w:rsidR="00B72A3B" w:rsidRDefault="007E11EF">
      <w:pPr>
        <w:spacing w:before="156" w:after="156"/>
        <w:ind w:firstLine="480"/>
      </w:pPr>
      <w:r>
        <w:rPr>
          <w:rFonts w:cs="Times New Roman" w:hint="eastAsia"/>
        </w:rPr>
        <w:t>4</w:t>
      </w:r>
      <w:r>
        <w:rPr>
          <w:rFonts w:ascii="Times New Roman" w:eastAsia="Times New Roman" w:hAnsi="Times New Roman" w:cs="Times New Roman"/>
        </w:rPr>
        <w:t xml:space="preserve">. </w:t>
      </w:r>
      <w:r>
        <w:rPr>
          <w:rFonts w:ascii="PMingLiU" w:eastAsia="PMingLiU" w:hAnsi="PMingLiU" w:cs="PMingLiU"/>
        </w:rPr>
        <w:t>您对当地自然资源保护与开发的满意度如何？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0BF4B637" w14:textId="77777777">
        <w:trPr>
          <w:trHeight w:val="500"/>
        </w:trPr>
        <w:tc>
          <w:tcPr>
            <w:tcW w:w="8856" w:type="dxa"/>
            <w:shd w:val="clear" w:color="auto" w:fill="FFFFFF"/>
            <w:vAlign w:val="center"/>
          </w:tcPr>
          <w:p w14:paraId="2B80EC4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63CA5B24" w14:textId="77777777">
        <w:trPr>
          <w:trHeight w:val="500"/>
        </w:trPr>
        <w:tc>
          <w:tcPr>
            <w:tcW w:w="8856" w:type="dxa"/>
            <w:shd w:val="clear" w:color="auto" w:fill="FFFFFF"/>
            <w:vAlign w:val="center"/>
          </w:tcPr>
          <w:p w14:paraId="45FF075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满意</w:t>
            </w:r>
          </w:p>
        </w:tc>
      </w:tr>
      <w:tr w:rsidR="00B72A3B" w14:paraId="4D791AFC" w14:textId="77777777">
        <w:trPr>
          <w:trHeight w:val="500"/>
        </w:trPr>
        <w:tc>
          <w:tcPr>
            <w:tcW w:w="8856" w:type="dxa"/>
            <w:shd w:val="clear" w:color="auto" w:fill="FFFFFF"/>
            <w:vAlign w:val="center"/>
          </w:tcPr>
          <w:p w14:paraId="6517648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538F66D" w14:textId="77777777">
        <w:trPr>
          <w:trHeight w:val="500"/>
        </w:trPr>
        <w:tc>
          <w:tcPr>
            <w:tcW w:w="8856" w:type="dxa"/>
            <w:shd w:val="clear" w:color="auto" w:fill="FFFFFF"/>
            <w:vAlign w:val="center"/>
          </w:tcPr>
          <w:p w14:paraId="3A0D245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不满意</w:t>
            </w:r>
          </w:p>
        </w:tc>
      </w:tr>
      <w:tr w:rsidR="00B72A3B" w14:paraId="1A849950" w14:textId="77777777">
        <w:trPr>
          <w:trHeight w:val="500"/>
        </w:trPr>
        <w:tc>
          <w:tcPr>
            <w:tcW w:w="8856" w:type="dxa"/>
            <w:shd w:val="clear" w:color="auto" w:fill="FFFFFF"/>
            <w:vAlign w:val="center"/>
          </w:tcPr>
          <w:p w14:paraId="155289F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非常不满意</w:t>
            </w:r>
          </w:p>
        </w:tc>
      </w:tr>
    </w:tbl>
    <w:p w14:paraId="6BFA42D7" w14:textId="77777777" w:rsidR="00B72A3B" w:rsidRDefault="00B72A3B">
      <w:pPr>
        <w:spacing w:before="156" w:after="156"/>
        <w:ind w:firstLineChars="0" w:firstLine="0"/>
      </w:pPr>
    </w:p>
    <w:p w14:paraId="7AE31575" w14:textId="77777777" w:rsidR="00B72A3B" w:rsidRDefault="007E11EF">
      <w:pPr>
        <w:spacing w:before="156" w:after="156"/>
        <w:ind w:firstLine="480"/>
      </w:pPr>
      <w:r>
        <w:rPr>
          <w:rFonts w:cs="Times New Roman" w:hint="eastAsia"/>
        </w:rPr>
        <w:t>5.</w:t>
      </w:r>
      <w:r>
        <w:rPr>
          <w:rFonts w:ascii="Times New Roman" w:eastAsia="Times New Roman" w:hAnsi="Times New Roman" w:cs="Times New Roman"/>
        </w:rPr>
        <w:t xml:space="preserve"> </w:t>
      </w:r>
      <w:r>
        <w:rPr>
          <w:rFonts w:ascii="PMingLiU" w:eastAsia="PMingLiU" w:hAnsi="PMingLiU" w:cs="PMingLiU"/>
        </w:rPr>
        <w:t>您认为相关部门关于加快宜居宜业和美丽乡村建设方面的工作态度如何？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A6CDFD0" w14:textId="77777777">
        <w:trPr>
          <w:trHeight w:val="500"/>
        </w:trPr>
        <w:tc>
          <w:tcPr>
            <w:tcW w:w="8856" w:type="dxa"/>
            <w:shd w:val="clear" w:color="auto" w:fill="FFFFFF"/>
            <w:vAlign w:val="center"/>
          </w:tcPr>
          <w:p w14:paraId="74BB244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 xml:space="preserve">○A. </w:t>
            </w:r>
            <w:r>
              <w:rPr>
                <w:rFonts w:ascii="PMingLiU" w:eastAsia="PMingLiU" w:hAnsi="PMingLiU" w:cs="PMingLiU"/>
              </w:rPr>
              <w:t>非常努力</w:t>
            </w:r>
          </w:p>
        </w:tc>
      </w:tr>
      <w:tr w:rsidR="00B72A3B" w14:paraId="336C2F4C" w14:textId="77777777">
        <w:trPr>
          <w:trHeight w:val="500"/>
        </w:trPr>
        <w:tc>
          <w:tcPr>
            <w:tcW w:w="8856" w:type="dxa"/>
            <w:shd w:val="clear" w:color="auto" w:fill="FFFFFF"/>
            <w:vAlign w:val="center"/>
          </w:tcPr>
          <w:p w14:paraId="4DD304C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较为努力</w:t>
            </w:r>
          </w:p>
        </w:tc>
      </w:tr>
      <w:tr w:rsidR="00B72A3B" w14:paraId="5C72D3E1" w14:textId="77777777">
        <w:trPr>
          <w:trHeight w:val="500"/>
        </w:trPr>
        <w:tc>
          <w:tcPr>
            <w:tcW w:w="8856" w:type="dxa"/>
            <w:shd w:val="clear" w:color="auto" w:fill="FFFFFF"/>
            <w:vAlign w:val="center"/>
          </w:tcPr>
          <w:p w14:paraId="585F55F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DBBD4DA" w14:textId="77777777">
        <w:trPr>
          <w:trHeight w:val="500"/>
        </w:trPr>
        <w:tc>
          <w:tcPr>
            <w:tcW w:w="8856" w:type="dxa"/>
            <w:shd w:val="clear" w:color="auto" w:fill="FFFFFF"/>
            <w:vAlign w:val="center"/>
          </w:tcPr>
          <w:p w14:paraId="3C373A1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努力不够</w:t>
            </w:r>
          </w:p>
        </w:tc>
      </w:tr>
      <w:tr w:rsidR="00B72A3B" w14:paraId="7B673A8B" w14:textId="77777777">
        <w:trPr>
          <w:trHeight w:val="500"/>
        </w:trPr>
        <w:tc>
          <w:tcPr>
            <w:tcW w:w="8856" w:type="dxa"/>
            <w:shd w:val="clear" w:color="auto" w:fill="FFFFFF"/>
            <w:vAlign w:val="center"/>
          </w:tcPr>
          <w:p w14:paraId="19E182E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不清楚</w:t>
            </w:r>
          </w:p>
        </w:tc>
      </w:tr>
    </w:tbl>
    <w:p w14:paraId="423DDEE8" w14:textId="77777777" w:rsidR="00B72A3B" w:rsidRDefault="00B72A3B">
      <w:pPr>
        <w:spacing w:before="156" w:after="156"/>
        <w:ind w:firstLineChars="0" w:firstLine="0"/>
      </w:pPr>
    </w:p>
    <w:p w14:paraId="5A9D4039" w14:textId="77777777" w:rsidR="00B72A3B" w:rsidRDefault="007E11EF">
      <w:pPr>
        <w:spacing w:before="156" w:after="156"/>
        <w:ind w:firstLine="480"/>
      </w:pPr>
      <w:r>
        <w:rPr>
          <w:rFonts w:cs="Times New Roman" w:hint="eastAsia"/>
        </w:rPr>
        <w:t>6</w:t>
      </w:r>
      <w:r>
        <w:rPr>
          <w:rFonts w:ascii="Times New Roman" w:eastAsia="Times New Roman" w:hAnsi="Times New Roman" w:cs="Times New Roman"/>
        </w:rPr>
        <w:t xml:space="preserve">. </w:t>
      </w:r>
      <w:r>
        <w:rPr>
          <w:rFonts w:ascii="PMingLiU" w:eastAsia="PMingLiU" w:hAnsi="PMingLiU" w:cs="PMingLiU"/>
        </w:rPr>
        <w:t>您对当前村里垃圾处理的满意度如何？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E6D69E7" w14:textId="77777777">
        <w:trPr>
          <w:trHeight w:val="500"/>
        </w:trPr>
        <w:tc>
          <w:tcPr>
            <w:tcW w:w="8856" w:type="dxa"/>
            <w:shd w:val="clear" w:color="auto" w:fill="FFFFFF"/>
            <w:vAlign w:val="center"/>
          </w:tcPr>
          <w:p w14:paraId="5DB5B1A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03D5A5D3" w14:textId="77777777">
        <w:trPr>
          <w:trHeight w:val="500"/>
        </w:trPr>
        <w:tc>
          <w:tcPr>
            <w:tcW w:w="8856" w:type="dxa"/>
            <w:shd w:val="clear" w:color="auto" w:fill="FFFFFF"/>
            <w:vAlign w:val="center"/>
          </w:tcPr>
          <w:p w14:paraId="66847DA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满意</w:t>
            </w:r>
          </w:p>
        </w:tc>
      </w:tr>
      <w:tr w:rsidR="00B72A3B" w14:paraId="646BD73D" w14:textId="77777777">
        <w:trPr>
          <w:trHeight w:val="500"/>
        </w:trPr>
        <w:tc>
          <w:tcPr>
            <w:tcW w:w="8856" w:type="dxa"/>
            <w:shd w:val="clear" w:color="auto" w:fill="FFFFFF"/>
            <w:vAlign w:val="center"/>
          </w:tcPr>
          <w:p w14:paraId="3647329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19551670" w14:textId="77777777">
        <w:trPr>
          <w:trHeight w:val="500"/>
        </w:trPr>
        <w:tc>
          <w:tcPr>
            <w:tcW w:w="8856" w:type="dxa"/>
            <w:shd w:val="clear" w:color="auto" w:fill="FFFFFF"/>
            <w:vAlign w:val="center"/>
          </w:tcPr>
          <w:p w14:paraId="182D34F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不满意</w:t>
            </w:r>
          </w:p>
        </w:tc>
      </w:tr>
      <w:tr w:rsidR="00B72A3B" w14:paraId="73C7943B" w14:textId="77777777">
        <w:trPr>
          <w:trHeight w:val="500"/>
        </w:trPr>
        <w:tc>
          <w:tcPr>
            <w:tcW w:w="8856" w:type="dxa"/>
            <w:shd w:val="clear" w:color="auto" w:fill="FFFFFF"/>
            <w:vAlign w:val="center"/>
          </w:tcPr>
          <w:p w14:paraId="704A771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非常不满意</w:t>
            </w:r>
          </w:p>
        </w:tc>
      </w:tr>
    </w:tbl>
    <w:p w14:paraId="4A8E8468" w14:textId="77777777" w:rsidR="00B72A3B" w:rsidRDefault="00B72A3B">
      <w:pPr>
        <w:spacing w:before="156" w:after="156"/>
        <w:ind w:firstLineChars="0" w:firstLine="0"/>
        <w:rPr>
          <w:color w:val="FF0000"/>
        </w:rPr>
      </w:pPr>
    </w:p>
    <w:p w14:paraId="587A760D" w14:textId="77777777" w:rsidR="00B72A3B" w:rsidRDefault="007E11EF">
      <w:pPr>
        <w:spacing w:before="156" w:after="156"/>
        <w:ind w:firstLine="480"/>
        <w:rPr>
          <w:rFonts w:cs="Times New Roman"/>
        </w:rPr>
      </w:pPr>
      <w:r>
        <w:rPr>
          <w:rFonts w:cs="Times New Roman" w:hint="eastAsia"/>
        </w:rPr>
        <w:t xml:space="preserve">7. </w:t>
      </w:r>
      <w:r>
        <w:rPr>
          <w:rFonts w:cs="Times New Roman" w:hint="eastAsia"/>
        </w:rPr>
        <w:t>当地村镇关于生态文明建设村规民约的满意度如何？</w:t>
      </w:r>
      <w:r>
        <w:rPr>
          <w:rFonts w:cs="Times New Roman" w:hint="eastAsia"/>
        </w:rPr>
        <w:t xml:space="preserve"> [</w:t>
      </w:r>
      <w:r>
        <w:rPr>
          <w:rFonts w:cs="Times New Roman" w:hint="eastAsia"/>
        </w:rPr>
        <w:t>单选题</w:t>
      </w:r>
      <w:r>
        <w:rPr>
          <w:rFonts w:cs="Times New Roman" w:hint="eastAsia"/>
        </w:rPr>
        <w:t>]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0FC3E8D2" w14:textId="77777777">
        <w:trPr>
          <w:trHeight w:val="500"/>
        </w:trPr>
        <w:tc>
          <w:tcPr>
            <w:tcW w:w="8856" w:type="dxa"/>
            <w:shd w:val="clear" w:color="auto" w:fill="FFFFFF"/>
            <w:vAlign w:val="center"/>
          </w:tcPr>
          <w:p w14:paraId="6D0FBC9E"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A. </w:t>
            </w:r>
            <w:r>
              <w:rPr>
                <w:rFonts w:cs="Times New Roman" w:hint="eastAsia"/>
              </w:rPr>
              <w:t>非常满意</w:t>
            </w:r>
          </w:p>
        </w:tc>
      </w:tr>
      <w:tr w:rsidR="00B72A3B" w14:paraId="24467127" w14:textId="77777777">
        <w:trPr>
          <w:trHeight w:val="500"/>
        </w:trPr>
        <w:tc>
          <w:tcPr>
            <w:tcW w:w="8856" w:type="dxa"/>
            <w:shd w:val="clear" w:color="auto" w:fill="FFFFFF"/>
            <w:vAlign w:val="center"/>
          </w:tcPr>
          <w:p w14:paraId="69C777A9" w14:textId="77777777" w:rsidR="00B72A3B" w:rsidRDefault="007E11EF">
            <w:pPr>
              <w:spacing w:before="156" w:after="156"/>
              <w:ind w:firstLine="480"/>
              <w:rPr>
                <w:rFonts w:cs="Times New Roman"/>
              </w:rPr>
            </w:pPr>
            <w:r>
              <w:rPr>
                <w:rFonts w:cs="Times New Roman" w:hint="eastAsia"/>
              </w:rPr>
              <w:lastRenderedPageBreak/>
              <w:t>○</w:t>
            </w:r>
            <w:r>
              <w:rPr>
                <w:rFonts w:cs="Times New Roman" w:hint="eastAsia"/>
              </w:rPr>
              <w:t xml:space="preserve">B. </w:t>
            </w:r>
            <w:r>
              <w:rPr>
                <w:rFonts w:cs="Times New Roman" w:hint="eastAsia"/>
              </w:rPr>
              <w:t>满意</w:t>
            </w:r>
          </w:p>
        </w:tc>
      </w:tr>
      <w:tr w:rsidR="00B72A3B" w14:paraId="7F8FE8F8" w14:textId="77777777">
        <w:trPr>
          <w:trHeight w:val="500"/>
        </w:trPr>
        <w:tc>
          <w:tcPr>
            <w:tcW w:w="8856" w:type="dxa"/>
            <w:shd w:val="clear" w:color="auto" w:fill="FFFFFF"/>
            <w:vAlign w:val="center"/>
          </w:tcPr>
          <w:p w14:paraId="3D6FA814"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C. </w:t>
            </w:r>
            <w:r>
              <w:rPr>
                <w:rFonts w:cs="Times New Roman" w:hint="eastAsia"/>
              </w:rPr>
              <w:t>一般</w:t>
            </w:r>
          </w:p>
        </w:tc>
      </w:tr>
      <w:tr w:rsidR="00B72A3B" w14:paraId="6C03A8AA" w14:textId="77777777">
        <w:trPr>
          <w:trHeight w:val="500"/>
        </w:trPr>
        <w:tc>
          <w:tcPr>
            <w:tcW w:w="8856" w:type="dxa"/>
            <w:shd w:val="clear" w:color="auto" w:fill="FFFFFF"/>
            <w:vAlign w:val="center"/>
          </w:tcPr>
          <w:p w14:paraId="4EE96CE7"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D. </w:t>
            </w:r>
            <w:r>
              <w:rPr>
                <w:rFonts w:cs="Times New Roman" w:hint="eastAsia"/>
              </w:rPr>
              <w:t>不满意</w:t>
            </w:r>
          </w:p>
        </w:tc>
      </w:tr>
      <w:tr w:rsidR="00B72A3B" w14:paraId="077BB288" w14:textId="77777777">
        <w:trPr>
          <w:trHeight w:val="500"/>
        </w:trPr>
        <w:tc>
          <w:tcPr>
            <w:tcW w:w="8856" w:type="dxa"/>
            <w:shd w:val="clear" w:color="auto" w:fill="FFFFFF"/>
            <w:vAlign w:val="center"/>
          </w:tcPr>
          <w:p w14:paraId="636A7E49"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E. </w:t>
            </w:r>
            <w:r>
              <w:rPr>
                <w:rFonts w:cs="Times New Roman" w:hint="eastAsia"/>
              </w:rPr>
              <w:t>非常不满意</w:t>
            </w:r>
          </w:p>
        </w:tc>
      </w:tr>
    </w:tbl>
    <w:p w14:paraId="2F7CB01F" w14:textId="77777777" w:rsidR="00B72A3B" w:rsidRDefault="00B72A3B">
      <w:pPr>
        <w:spacing w:before="156" w:after="156"/>
        <w:ind w:firstLineChars="0" w:firstLine="0"/>
      </w:pPr>
    </w:p>
    <w:p w14:paraId="5D7D6F40" w14:textId="77777777" w:rsidR="00B72A3B" w:rsidRDefault="007E11EF">
      <w:pPr>
        <w:spacing w:before="156" w:after="156"/>
        <w:ind w:firstLine="480"/>
      </w:pPr>
      <w:r>
        <w:rPr>
          <w:rFonts w:cs="Times New Roman" w:hint="eastAsia"/>
        </w:rPr>
        <w:t>8.</w:t>
      </w:r>
      <w:r>
        <w:rPr>
          <w:rFonts w:ascii="Times New Roman" w:eastAsia="Times New Roman" w:hAnsi="Times New Roman" w:cs="Times New Roman"/>
        </w:rPr>
        <w:t xml:space="preserve"> </w:t>
      </w:r>
      <w:r>
        <w:rPr>
          <w:rFonts w:ascii="PMingLiU" w:eastAsia="PMingLiU" w:hAnsi="PMingLiU" w:cs="PMingLiU"/>
        </w:rPr>
        <w:t>您对所在村镇有固定的废物资源循环回收的满意度如何？</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B49CE12" w14:textId="77777777">
        <w:trPr>
          <w:trHeight w:val="500"/>
        </w:trPr>
        <w:tc>
          <w:tcPr>
            <w:tcW w:w="8856" w:type="dxa"/>
            <w:shd w:val="clear" w:color="auto" w:fill="FFFFFF"/>
            <w:vAlign w:val="center"/>
          </w:tcPr>
          <w:p w14:paraId="3021C9D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非常满意</w:t>
            </w:r>
          </w:p>
        </w:tc>
      </w:tr>
      <w:tr w:rsidR="00B72A3B" w14:paraId="58F127A9" w14:textId="77777777">
        <w:trPr>
          <w:trHeight w:val="500"/>
        </w:trPr>
        <w:tc>
          <w:tcPr>
            <w:tcW w:w="8856" w:type="dxa"/>
            <w:shd w:val="clear" w:color="auto" w:fill="FFFFFF"/>
            <w:vAlign w:val="center"/>
          </w:tcPr>
          <w:p w14:paraId="7973578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满意</w:t>
            </w:r>
          </w:p>
        </w:tc>
      </w:tr>
      <w:tr w:rsidR="00B72A3B" w14:paraId="1E0661F7" w14:textId="77777777">
        <w:trPr>
          <w:trHeight w:val="500"/>
        </w:trPr>
        <w:tc>
          <w:tcPr>
            <w:tcW w:w="8856" w:type="dxa"/>
            <w:shd w:val="clear" w:color="auto" w:fill="FFFFFF"/>
            <w:vAlign w:val="center"/>
          </w:tcPr>
          <w:p w14:paraId="368B6DF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09BBAF94" w14:textId="77777777">
        <w:trPr>
          <w:trHeight w:val="500"/>
        </w:trPr>
        <w:tc>
          <w:tcPr>
            <w:tcW w:w="8856" w:type="dxa"/>
            <w:shd w:val="clear" w:color="auto" w:fill="FFFFFF"/>
            <w:vAlign w:val="center"/>
          </w:tcPr>
          <w:p w14:paraId="75E9144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不满意</w:t>
            </w:r>
          </w:p>
        </w:tc>
      </w:tr>
      <w:tr w:rsidR="00B72A3B" w14:paraId="69CE3F29" w14:textId="77777777">
        <w:trPr>
          <w:trHeight w:val="500"/>
        </w:trPr>
        <w:tc>
          <w:tcPr>
            <w:tcW w:w="8856" w:type="dxa"/>
            <w:shd w:val="clear" w:color="auto" w:fill="FFFFFF"/>
            <w:vAlign w:val="center"/>
          </w:tcPr>
          <w:p w14:paraId="004B74D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非常不满意</w:t>
            </w:r>
          </w:p>
        </w:tc>
      </w:tr>
    </w:tbl>
    <w:p w14:paraId="2859E6AF" w14:textId="77777777" w:rsidR="00B72A3B" w:rsidRDefault="00B72A3B">
      <w:pPr>
        <w:spacing w:before="156" w:after="156"/>
        <w:ind w:firstLineChars="0" w:firstLine="0"/>
      </w:pPr>
    </w:p>
    <w:p w14:paraId="1BF380D2" w14:textId="77777777" w:rsidR="00B72A3B" w:rsidRDefault="007E11EF">
      <w:pPr>
        <w:spacing w:before="156" w:after="156"/>
        <w:ind w:firstLine="480"/>
        <w:rPr>
          <w:rFonts w:cs="Times New Roman"/>
        </w:rPr>
      </w:pPr>
      <w:r>
        <w:rPr>
          <w:rFonts w:cs="Times New Roman" w:hint="eastAsia"/>
        </w:rPr>
        <w:t xml:space="preserve">9. </w:t>
      </w:r>
      <w:r>
        <w:rPr>
          <w:rFonts w:cs="Times New Roman" w:hint="eastAsia"/>
        </w:rPr>
        <w:t>您对村镇企业和小作坊绿色生产方式的满意度如何？</w:t>
      </w:r>
      <w:r>
        <w:rPr>
          <w:rFonts w:cs="Times New Roman" w:hint="eastAsia"/>
        </w:rPr>
        <w:t xml:space="preserve"> [</w:t>
      </w:r>
      <w:r>
        <w:rPr>
          <w:rFonts w:cs="Times New Roman" w:hint="eastAsia"/>
        </w:rPr>
        <w:t>单选题</w:t>
      </w:r>
      <w:r>
        <w:rPr>
          <w:rFonts w:cs="Times New Roman" w:hint="eastAsia"/>
        </w:rPr>
        <w:t>]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4B99CA9" w14:textId="77777777">
        <w:trPr>
          <w:trHeight w:val="500"/>
        </w:trPr>
        <w:tc>
          <w:tcPr>
            <w:tcW w:w="8856" w:type="dxa"/>
            <w:shd w:val="clear" w:color="auto" w:fill="FFFFFF"/>
            <w:vAlign w:val="center"/>
          </w:tcPr>
          <w:p w14:paraId="67A1C96F"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A. </w:t>
            </w:r>
            <w:r>
              <w:rPr>
                <w:rFonts w:cs="Times New Roman" w:hint="eastAsia"/>
              </w:rPr>
              <w:t>非常满意</w:t>
            </w:r>
          </w:p>
        </w:tc>
      </w:tr>
      <w:tr w:rsidR="00B72A3B" w14:paraId="071EC6BA" w14:textId="77777777">
        <w:trPr>
          <w:trHeight w:val="500"/>
        </w:trPr>
        <w:tc>
          <w:tcPr>
            <w:tcW w:w="8856" w:type="dxa"/>
            <w:shd w:val="clear" w:color="auto" w:fill="FFFFFF"/>
            <w:vAlign w:val="center"/>
          </w:tcPr>
          <w:p w14:paraId="1FBBEA78"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B. </w:t>
            </w:r>
            <w:r>
              <w:rPr>
                <w:rFonts w:cs="Times New Roman" w:hint="eastAsia"/>
              </w:rPr>
              <w:t>满意</w:t>
            </w:r>
          </w:p>
        </w:tc>
      </w:tr>
      <w:tr w:rsidR="00B72A3B" w14:paraId="09936869" w14:textId="77777777">
        <w:trPr>
          <w:trHeight w:val="500"/>
        </w:trPr>
        <w:tc>
          <w:tcPr>
            <w:tcW w:w="8856" w:type="dxa"/>
            <w:shd w:val="clear" w:color="auto" w:fill="FFFFFF"/>
            <w:vAlign w:val="center"/>
          </w:tcPr>
          <w:p w14:paraId="42BA8BD6" w14:textId="77777777" w:rsidR="00B72A3B" w:rsidRDefault="007E11EF">
            <w:pPr>
              <w:spacing w:before="156" w:after="156"/>
              <w:ind w:firstLine="480"/>
              <w:rPr>
                <w:rFonts w:cs="Times New Roman"/>
              </w:rPr>
            </w:pPr>
            <w:r>
              <w:rPr>
                <w:rFonts w:cs="Times New Roman" w:hint="eastAsia"/>
              </w:rPr>
              <w:t>○</w:t>
            </w:r>
            <w:r>
              <w:rPr>
                <w:rFonts w:cs="Times New Roman" w:hint="eastAsia"/>
              </w:rPr>
              <w:t xml:space="preserve">C. </w:t>
            </w:r>
            <w:r>
              <w:rPr>
                <w:rFonts w:cs="Times New Roman" w:hint="eastAsia"/>
              </w:rPr>
              <w:t>一般</w:t>
            </w:r>
          </w:p>
        </w:tc>
      </w:tr>
      <w:tr w:rsidR="00B72A3B" w14:paraId="20743E09" w14:textId="77777777">
        <w:trPr>
          <w:trHeight w:val="500"/>
        </w:trPr>
        <w:tc>
          <w:tcPr>
            <w:tcW w:w="8856" w:type="dxa"/>
            <w:shd w:val="clear" w:color="auto" w:fill="FFFFFF"/>
            <w:vAlign w:val="center"/>
          </w:tcPr>
          <w:p w14:paraId="77194B8C" w14:textId="77777777" w:rsidR="00B72A3B" w:rsidRDefault="007E11EF">
            <w:pPr>
              <w:spacing w:before="156" w:after="156"/>
              <w:ind w:firstLine="480"/>
              <w:rPr>
                <w:rFonts w:cs="Times New Roman"/>
              </w:rPr>
            </w:pPr>
            <w:r>
              <w:rPr>
                <w:rFonts w:cs="Times New Roman" w:hint="eastAsia"/>
              </w:rPr>
              <w:lastRenderedPageBreak/>
              <w:t>○</w:t>
            </w:r>
            <w:r>
              <w:rPr>
                <w:rFonts w:cs="Times New Roman" w:hint="eastAsia"/>
              </w:rPr>
              <w:t xml:space="preserve">D. </w:t>
            </w:r>
            <w:r>
              <w:rPr>
                <w:rFonts w:cs="Times New Roman" w:hint="eastAsia"/>
              </w:rPr>
              <w:t>不满意</w:t>
            </w:r>
          </w:p>
        </w:tc>
      </w:tr>
      <w:tr w:rsidR="00B72A3B" w14:paraId="1677DFA5" w14:textId="77777777">
        <w:trPr>
          <w:trHeight w:val="500"/>
        </w:trPr>
        <w:tc>
          <w:tcPr>
            <w:tcW w:w="8856" w:type="dxa"/>
            <w:shd w:val="clear" w:color="auto" w:fill="FFFFFF"/>
            <w:vAlign w:val="center"/>
          </w:tcPr>
          <w:p w14:paraId="267CA2A2" w14:textId="77777777" w:rsidR="00B72A3B" w:rsidRDefault="007E11EF">
            <w:pPr>
              <w:spacing w:before="156" w:after="156"/>
              <w:ind w:firstLine="480"/>
              <w:jc w:val="left"/>
              <w:rPr>
                <w:rFonts w:ascii="微软雅黑" w:eastAsia="微软雅黑" w:hAnsi="微软雅黑" w:cs="微软雅黑"/>
                <w:color w:val="002060"/>
                <w:sz w:val="28"/>
              </w:rPr>
            </w:pPr>
            <w:r>
              <w:rPr>
                <w:rFonts w:cs="Times New Roman" w:hint="eastAsia"/>
              </w:rPr>
              <w:t>○</w:t>
            </w:r>
            <w:r>
              <w:rPr>
                <w:rFonts w:cs="Times New Roman" w:hint="eastAsia"/>
              </w:rPr>
              <w:t xml:space="preserve">E. </w:t>
            </w:r>
            <w:r>
              <w:rPr>
                <w:rFonts w:cs="Times New Roman" w:hint="eastAsia"/>
              </w:rPr>
              <w:t>非常不满意</w:t>
            </w:r>
          </w:p>
        </w:tc>
      </w:tr>
    </w:tbl>
    <w:p w14:paraId="0FCB78AA" w14:textId="77777777" w:rsidR="00B72A3B" w:rsidRDefault="00B72A3B">
      <w:pPr>
        <w:spacing w:before="156" w:after="156"/>
        <w:ind w:firstLineChars="0" w:firstLine="0"/>
      </w:pPr>
    </w:p>
    <w:p w14:paraId="0BE0BC52" w14:textId="77777777" w:rsidR="00B72A3B" w:rsidRDefault="007E11EF">
      <w:pPr>
        <w:spacing w:before="156" w:after="156"/>
        <w:ind w:firstLine="480"/>
      </w:pPr>
      <w:r>
        <w:rPr>
          <w:rFonts w:ascii="PMingLiU" w:eastAsia="PMingLiU" w:hAnsi="PMingLiU" w:cs="PMingLiU"/>
        </w:rPr>
        <w:t>四、开放性问题</w:t>
      </w:r>
    </w:p>
    <w:p w14:paraId="47A54FDC" w14:textId="77777777" w:rsidR="00B72A3B" w:rsidRDefault="00B72A3B">
      <w:pPr>
        <w:spacing w:before="156" w:after="156"/>
        <w:ind w:firstLine="480"/>
      </w:pPr>
    </w:p>
    <w:p w14:paraId="2BF57BFF" w14:textId="77777777" w:rsidR="00B72A3B" w:rsidRDefault="007E11EF">
      <w:pPr>
        <w:spacing w:before="156" w:after="156"/>
        <w:ind w:firstLine="480"/>
      </w:pPr>
      <w:r>
        <w:rPr>
          <w:rFonts w:cs="Times New Roman" w:hint="eastAsia"/>
        </w:rPr>
        <w:t>1.</w:t>
      </w:r>
      <w:r>
        <w:rPr>
          <w:rFonts w:ascii="Times New Roman" w:eastAsia="Times New Roman" w:hAnsi="Times New Roman" w:cs="Times New Roman"/>
        </w:rPr>
        <w:t xml:space="preserve"> </w:t>
      </w:r>
      <w:r>
        <w:rPr>
          <w:rFonts w:ascii="PMingLiU" w:eastAsia="PMingLiU" w:hAnsi="PMingLiU" w:cs="PMingLiU"/>
        </w:rPr>
        <w:t>您希望本地相关部门在推动城乡一体化方面应采取哪些实质性的措施</w:t>
      </w:r>
      <w:r>
        <w:rPr>
          <w:rFonts w:ascii="Times New Roman" w:eastAsia="Times New Roman" w:hAnsi="Times New Roman" w:cs="Times New Roman"/>
        </w:rPr>
        <w:t>? [</w:t>
      </w:r>
      <w:r>
        <w:rPr>
          <w:rFonts w:ascii="PMingLiU" w:eastAsia="PMingLiU" w:hAnsi="PMingLiU" w:cs="PMingLiU"/>
        </w:rPr>
        <w:t>填空题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p w14:paraId="03A2ADA6" w14:textId="77777777" w:rsidR="00B72A3B" w:rsidRDefault="007E11EF">
      <w:pPr>
        <w:spacing w:before="156" w:after="156"/>
        <w:ind w:firstLine="480"/>
      </w:pPr>
      <w:r>
        <w:t>_________________________________</w:t>
      </w:r>
    </w:p>
    <w:p w14:paraId="12EC5BC6" w14:textId="77777777" w:rsidR="00B72A3B" w:rsidRDefault="00B72A3B">
      <w:pPr>
        <w:spacing w:before="156" w:after="156"/>
        <w:ind w:firstLineChars="0" w:firstLine="0"/>
      </w:pPr>
    </w:p>
    <w:p w14:paraId="108983B0" w14:textId="77777777" w:rsidR="00B72A3B" w:rsidRDefault="007E11EF">
      <w:pPr>
        <w:spacing w:before="156" w:after="156"/>
        <w:ind w:firstLine="480"/>
      </w:pPr>
      <w:r>
        <w:rPr>
          <w:rFonts w:cs="Times New Roman" w:hint="eastAsia"/>
        </w:rPr>
        <w:t>2</w:t>
      </w:r>
      <w:r>
        <w:rPr>
          <w:rFonts w:ascii="Times New Roman" w:eastAsia="Times New Roman" w:hAnsi="Times New Roman" w:cs="Times New Roman"/>
        </w:rPr>
        <w:t xml:space="preserve">. </w:t>
      </w:r>
      <w:r>
        <w:rPr>
          <w:rFonts w:ascii="PMingLiU" w:eastAsia="PMingLiU" w:hAnsi="PMingLiU" w:cs="PMingLiU"/>
        </w:rPr>
        <w:t>您认为目前全域公共服务一体化建设中，哪一方面最需要改善？</w:t>
      </w:r>
    </w:p>
    <w:p w14:paraId="068DB8BA" w14:textId="77777777" w:rsidR="00B72A3B" w:rsidRDefault="007E11EF">
      <w:pPr>
        <w:spacing w:before="156" w:after="156"/>
        <w:ind w:firstLine="480"/>
        <w:rPr>
          <w:rFonts w:ascii="Times New Roman" w:eastAsia="Times New Roman" w:hAnsi="Times New Roman" w:cs="Times New Roman"/>
        </w:rPr>
      </w:pPr>
      <w:r>
        <w:rPr>
          <w:rFonts w:ascii="Times New Roman" w:eastAsia="Times New Roman" w:hAnsi="Times New Roman" w:cs="Times New Roman"/>
        </w:rPr>
        <w:t>[</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0F7E9D38" w14:textId="77777777">
        <w:trPr>
          <w:trHeight w:val="500"/>
        </w:trPr>
        <w:tc>
          <w:tcPr>
            <w:tcW w:w="8856" w:type="dxa"/>
            <w:shd w:val="clear" w:color="auto" w:fill="FFFFFF"/>
            <w:vAlign w:val="center"/>
          </w:tcPr>
          <w:p w14:paraId="05F47D7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城乡基础设施建设</w:t>
            </w:r>
          </w:p>
        </w:tc>
      </w:tr>
      <w:tr w:rsidR="00B72A3B" w14:paraId="5DCDC4B7" w14:textId="77777777">
        <w:trPr>
          <w:trHeight w:val="500"/>
        </w:trPr>
        <w:tc>
          <w:tcPr>
            <w:tcW w:w="8856" w:type="dxa"/>
            <w:shd w:val="clear" w:color="auto" w:fill="FFFFFF"/>
            <w:vAlign w:val="center"/>
          </w:tcPr>
          <w:p w14:paraId="0762366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教育事业</w:t>
            </w:r>
          </w:p>
        </w:tc>
      </w:tr>
      <w:tr w:rsidR="00B72A3B" w14:paraId="3FAC2A19" w14:textId="77777777">
        <w:trPr>
          <w:trHeight w:val="500"/>
        </w:trPr>
        <w:tc>
          <w:tcPr>
            <w:tcW w:w="8856" w:type="dxa"/>
            <w:shd w:val="clear" w:color="auto" w:fill="FFFFFF"/>
            <w:vAlign w:val="center"/>
          </w:tcPr>
          <w:p w14:paraId="3A007C4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公共卫生医疗</w:t>
            </w:r>
          </w:p>
        </w:tc>
      </w:tr>
      <w:tr w:rsidR="00B72A3B" w14:paraId="5715D479" w14:textId="77777777">
        <w:trPr>
          <w:trHeight w:val="500"/>
        </w:trPr>
        <w:tc>
          <w:tcPr>
            <w:tcW w:w="8856" w:type="dxa"/>
            <w:shd w:val="clear" w:color="auto" w:fill="FFFFFF"/>
            <w:vAlign w:val="center"/>
          </w:tcPr>
          <w:p w14:paraId="4AD7E26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体艺文化服务</w:t>
            </w:r>
          </w:p>
        </w:tc>
      </w:tr>
      <w:tr w:rsidR="00B72A3B" w14:paraId="39C0367D" w14:textId="77777777">
        <w:trPr>
          <w:trHeight w:val="500"/>
        </w:trPr>
        <w:tc>
          <w:tcPr>
            <w:tcW w:w="8856" w:type="dxa"/>
            <w:shd w:val="clear" w:color="auto" w:fill="FFFFFF"/>
            <w:vAlign w:val="center"/>
          </w:tcPr>
          <w:p w14:paraId="7B85093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养老服务</w:t>
            </w:r>
          </w:p>
        </w:tc>
      </w:tr>
      <w:tr w:rsidR="00B72A3B" w14:paraId="2C511422" w14:textId="77777777">
        <w:trPr>
          <w:trHeight w:val="500"/>
        </w:trPr>
        <w:tc>
          <w:tcPr>
            <w:tcW w:w="8856" w:type="dxa"/>
            <w:shd w:val="clear" w:color="auto" w:fill="FFFFFF"/>
            <w:vAlign w:val="center"/>
          </w:tcPr>
          <w:p w14:paraId="1DF71E4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住房</w:t>
            </w:r>
          </w:p>
        </w:tc>
      </w:tr>
      <w:tr w:rsidR="00B72A3B" w14:paraId="2E538314" w14:textId="77777777">
        <w:trPr>
          <w:trHeight w:val="500"/>
        </w:trPr>
        <w:tc>
          <w:tcPr>
            <w:tcW w:w="8856" w:type="dxa"/>
            <w:shd w:val="clear" w:color="auto" w:fill="FFFFFF"/>
            <w:vAlign w:val="center"/>
          </w:tcPr>
          <w:p w14:paraId="3D7E38B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 xml:space="preserve">□G. </w:t>
            </w:r>
            <w:r>
              <w:rPr>
                <w:rFonts w:ascii="PMingLiU" w:eastAsia="PMingLiU" w:hAnsi="PMingLiU" w:cs="PMingLiU"/>
              </w:rPr>
              <w:t>就业</w:t>
            </w:r>
          </w:p>
        </w:tc>
      </w:tr>
      <w:tr w:rsidR="00B72A3B" w14:paraId="0A803974" w14:textId="77777777">
        <w:trPr>
          <w:trHeight w:val="500"/>
        </w:trPr>
        <w:tc>
          <w:tcPr>
            <w:tcW w:w="8856" w:type="dxa"/>
            <w:shd w:val="clear" w:color="auto" w:fill="FFFFFF"/>
            <w:vAlign w:val="center"/>
          </w:tcPr>
          <w:p w14:paraId="54D856A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其他（可补充）</w:t>
            </w:r>
            <w:r>
              <w:rPr>
                <w:rFonts w:ascii="Times New Roman" w:eastAsia="Times New Roman" w:hAnsi="Times New Roman" w:cs="Times New Roman"/>
              </w:rPr>
              <w:t xml:space="preserve"> _________________</w:t>
            </w:r>
          </w:p>
        </w:tc>
      </w:tr>
    </w:tbl>
    <w:p w14:paraId="7428DE3F" w14:textId="77777777" w:rsidR="00B72A3B" w:rsidRDefault="00B72A3B">
      <w:pPr>
        <w:spacing w:before="156" w:after="156"/>
        <w:ind w:firstLineChars="0" w:firstLine="0"/>
      </w:pPr>
    </w:p>
    <w:p w14:paraId="5EE2FF2F" w14:textId="77777777" w:rsidR="00B72A3B" w:rsidRDefault="007E11EF">
      <w:pPr>
        <w:spacing w:before="156" w:after="156"/>
        <w:ind w:firstLine="480"/>
      </w:pPr>
      <w:r>
        <w:rPr>
          <w:rFonts w:cs="Times New Roman" w:hint="eastAsia"/>
        </w:rPr>
        <w:t>3</w:t>
      </w:r>
      <w:r>
        <w:rPr>
          <w:rFonts w:ascii="Times New Roman" w:eastAsia="Times New Roman" w:hAnsi="Times New Roman" w:cs="Times New Roman"/>
        </w:rPr>
        <w:t xml:space="preserve">. </w:t>
      </w:r>
      <w:r>
        <w:rPr>
          <w:rFonts w:ascii="PMingLiU" w:eastAsia="PMingLiU" w:hAnsi="PMingLiU" w:cs="PMingLiU"/>
        </w:rPr>
        <w:t>您认为当前我省开展全域公共服务一体化建设的做法是否具有可行性？</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198B5D0" w14:textId="77777777">
        <w:trPr>
          <w:trHeight w:val="500"/>
        </w:trPr>
        <w:tc>
          <w:tcPr>
            <w:tcW w:w="8856" w:type="dxa"/>
            <w:shd w:val="clear" w:color="auto" w:fill="FFFFFF"/>
            <w:vAlign w:val="center"/>
          </w:tcPr>
          <w:p w14:paraId="4564A84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非常有可行性</w:t>
            </w:r>
          </w:p>
        </w:tc>
      </w:tr>
      <w:tr w:rsidR="00B72A3B" w14:paraId="49F80AC4" w14:textId="77777777">
        <w:trPr>
          <w:trHeight w:val="500"/>
        </w:trPr>
        <w:tc>
          <w:tcPr>
            <w:tcW w:w="8856" w:type="dxa"/>
            <w:shd w:val="clear" w:color="auto" w:fill="FFFFFF"/>
            <w:vAlign w:val="center"/>
          </w:tcPr>
          <w:p w14:paraId="1A83B65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较有可行性</w:t>
            </w:r>
          </w:p>
        </w:tc>
      </w:tr>
      <w:tr w:rsidR="00B72A3B" w14:paraId="66DA8838" w14:textId="77777777">
        <w:trPr>
          <w:trHeight w:val="500"/>
        </w:trPr>
        <w:tc>
          <w:tcPr>
            <w:tcW w:w="8856" w:type="dxa"/>
            <w:shd w:val="clear" w:color="auto" w:fill="FFFFFF"/>
            <w:vAlign w:val="center"/>
          </w:tcPr>
          <w:p w14:paraId="4BC1DA2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2A945862" w14:textId="77777777">
        <w:trPr>
          <w:trHeight w:val="500"/>
        </w:trPr>
        <w:tc>
          <w:tcPr>
            <w:tcW w:w="8856" w:type="dxa"/>
            <w:shd w:val="clear" w:color="auto" w:fill="FFFFFF"/>
            <w:vAlign w:val="center"/>
          </w:tcPr>
          <w:p w14:paraId="68A8B0D2"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不具有可行性</w:t>
            </w:r>
          </w:p>
        </w:tc>
      </w:tr>
    </w:tbl>
    <w:p w14:paraId="180F7741" w14:textId="77777777" w:rsidR="00B72A3B" w:rsidRDefault="00B72A3B">
      <w:pPr>
        <w:spacing w:before="156" w:after="156"/>
        <w:ind w:firstLineChars="0" w:firstLine="0"/>
      </w:pPr>
    </w:p>
    <w:p w14:paraId="245EAF50" w14:textId="77777777" w:rsidR="00B72A3B" w:rsidRDefault="007E11EF">
      <w:pPr>
        <w:spacing w:before="156" w:after="156"/>
        <w:ind w:firstLine="480"/>
      </w:pPr>
      <w:r>
        <w:rPr>
          <w:rFonts w:cs="Times New Roman" w:hint="eastAsia"/>
        </w:rPr>
        <w:t>4</w:t>
      </w:r>
      <w:r>
        <w:rPr>
          <w:rFonts w:ascii="Times New Roman" w:eastAsia="Times New Roman" w:hAnsi="Times New Roman" w:cs="Times New Roman"/>
        </w:rPr>
        <w:t>.</w:t>
      </w:r>
      <w:r>
        <w:rPr>
          <w:rFonts w:ascii="PMingLiU" w:eastAsia="PMingLiU" w:hAnsi="PMingLiU" w:cs="PMingLiU"/>
        </w:rPr>
        <w:t>您认为全域公共服务一体化的建设程度是否直接影响对城乡、地区、收入这</w:t>
      </w:r>
      <w:r>
        <w:rPr>
          <w:rFonts w:ascii="Times New Roman" w:eastAsia="Times New Roman" w:hAnsi="Times New Roman" w:cs="Times New Roman"/>
        </w:rPr>
        <w:t>“</w:t>
      </w:r>
      <w:r>
        <w:rPr>
          <w:rFonts w:ascii="PMingLiU" w:eastAsia="PMingLiU" w:hAnsi="PMingLiU" w:cs="PMingLiU"/>
        </w:rPr>
        <w:t>三大差距</w:t>
      </w:r>
      <w:r>
        <w:rPr>
          <w:rFonts w:ascii="Times New Roman" w:eastAsia="Times New Roman" w:hAnsi="Times New Roman" w:cs="Times New Roman"/>
        </w:rPr>
        <w:t>”</w:t>
      </w:r>
      <w:r>
        <w:rPr>
          <w:rFonts w:ascii="PMingLiU" w:eastAsia="PMingLiU" w:hAnsi="PMingLiU" w:cs="PMingLiU"/>
        </w:rPr>
        <w:t>（收入差距、城乡差距、地区差距）的缩小？</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27336F3C" w14:textId="77777777">
        <w:trPr>
          <w:trHeight w:val="500"/>
        </w:trPr>
        <w:tc>
          <w:tcPr>
            <w:tcW w:w="8856" w:type="dxa"/>
            <w:shd w:val="clear" w:color="auto" w:fill="FFFFFF"/>
            <w:vAlign w:val="center"/>
          </w:tcPr>
          <w:p w14:paraId="5F785A7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是</w:t>
            </w:r>
          </w:p>
        </w:tc>
      </w:tr>
      <w:tr w:rsidR="00B72A3B" w14:paraId="3C403B58" w14:textId="77777777">
        <w:trPr>
          <w:trHeight w:val="500"/>
        </w:trPr>
        <w:tc>
          <w:tcPr>
            <w:tcW w:w="8856" w:type="dxa"/>
            <w:shd w:val="clear" w:color="auto" w:fill="FFFFFF"/>
            <w:vAlign w:val="center"/>
          </w:tcPr>
          <w:p w14:paraId="7B3F08C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否</w:t>
            </w:r>
          </w:p>
        </w:tc>
      </w:tr>
    </w:tbl>
    <w:p w14:paraId="0731676E" w14:textId="77777777" w:rsidR="00B72A3B" w:rsidRDefault="00B72A3B">
      <w:pPr>
        <w:spacing w:before="156" w:after="156"/>
        <w:ind w:firstLineChars="0" w:firstLine="0"/>
      </w:pPr>
    </w:p>
    <w:p w14:paraId="0D598CE1" w14:textId="77777777" w:rsidR="00B72A3B" w:rsidRDefault="007E11EF">
      <w:pPr>
        <w:spacing w:before="156" w:after="156"/>
        <w:ind w:firstLine="480"/>
        <w:rPr>
          <w:rFonts w:ascii="Times New Roman" w:eastAsia="Times New Roman" w:hAnsi="Times New Roman" w:cs="Times New Roman"/>
        </w:rPr>
      </w:pPr>
      <w:r>
        <w:rPr>
          <w:rFonts w:cs="Times New Roman" w:hint="eastAsia"/>
        </w:rPr>
        <w:t>5</w:t>
      </w:r>
      <w:r>
        <w:rPr>
          <w:rFonts w:ascii="Times New Roman" w:eastAsia="Times New Roman" w:hAnsi="Times New Roman" w:cs="Times New Roman"/>
        </w:rPr>
        <w:t xml:space="preserve">. </w:t>
      </w:r>
      <w:r>
        <w:rPr>
          <w:rFonts w:ascii="PMingLiU" w:eastAsia="PMingLiU" w:hAnsi="PMingLiU" w:cs="PMingLiU"/>
        </w:rPr>
        <w:t>您认为当地的公共服务一体化标准在城乡和地区之间的差异程度如何？</w:t>
      </w:r>
    </w:p>
    <w:p w14:paraId="3F7E43C5" w14:textId="77777777" w:rsidR="00B72A3B" w:rsidRDefault="007E11EF">
      <w:pPr>
        <w:spacing w:before="156" w:after="156"/>
        <w:ind w:firstLine="480"/>
        <w:rPr>
          <w:rFonts w:ascii="Times New Roman" w:eastAsia="Times New Roman" w:hAnsi="Times New Roman" w:cs="Times New Roman"/>
        </w:rPr>
      </w:pPr>
      <w:r>
        <w:rPr>
          <w:rFonts w:ascii="Times New Roman" w:eastAsia="Times New Roman" w:hAnsi="Times New Roman" w:cs="Times New Roman"/>
        </w:rPr>
        <w:lastRenderedPageBreak/>
        <w:t>[</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EF00B16" w14:textId="77777777">
        <w:trPr>
          <w:trHeight w:val="500"/>
        </w:trPr>
        <w:tc>
          <w:tcPr>
            <w:tcW w:w="8856" w:type="dxa"/>
            <w:shd w:val="clear" w:color="auto" w:fill="FFFFFF"/>
            <w:vAlign w:val="center"/>
          </w:tcPr>
          <w:p w14:paraId="69FAA09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非常大</w:t>
            </w:r>
          </w:p>
        </w:tc>
      </w:tr>
      <w:tr w:rsidR="00B72A3B" w14:paraId="3E8CE0A0" w14:textId="77777777">
        <w:trPr>
          <w:trHeight w:val="500"/>
        </w:trPr>
        <w:tc>
          <w:tcPr>
            <w:tcW w:w="8856" w:type="dxa"/>
            <w:shd w:val="clear" w:color="auto" w:fill="FFFFFF"/>
            <w:vAlign w:val="center"/>
          </w:tcPr>
          <w:p w14:paraId="69E62E5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很大</w:t>
            </w:r>
          </w:p>
        </w:tc>
      </w:tr>
      <w:tr w:rsidR="00B72A3B" w14:paraId="2EDD2583" w14:textId="77777777">
        <w:trPr>
          <w:trHeight w:val="500"/>
        </w:trPr>
        <w:tc>
          <w:tcPr>
            <w:tcW w:w="8856" w:type="dxa"/>
            <w:shd w:val="clear" w:color="auto" w:fill="FFFFFF"/>
            <w:vAlign w:val="center"/>
          </w:tcPr>
          <w:p w14:paraId="3D92413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一般</w:t>
            </w:r>
          </w:p>
        </w:tc>
      </w:tr>
      <w:tr w:rsidR="00B72A3B" w14:paraId="72F9AB50" w14:textId="77777777">
        <w:trPr>
          <w:trHeight w:val="500"/>
        </w:trPr>
        <w:tc>
          <w:tcPr>
            <w:tcW w:w="8856" w:type="dxa"/>
            <w:shd w:val="clear" w:color="auto" w:fill="FFFFFF"/>
            <w:vAlign w:val="center"/>
          </w:tcPr>
          <w:p w14:paraId="74F4EB74"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较大</w:t>
            </w:r>
          </w:p>
        </w:tc>
      </w:tr>
      <w:tr w:rsidR="00B72A3B" w14:paraId="5378970F" w14:textId="77777777">
        <w:trPr>
          <w:trHeight w:val="500"/>
        </w:trPr>
        <w:tc>
          <w:tcPr>
            <w:tcW w:w="8856" w:type="dxa"/>
            <w:shd w:val="clear" w:color="auto" w:fill="FFFFFF"/>
            <w:vAlign w:val="center"/>
          </w:tcPr>
          <w:p w14:paraId="6F2E04B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不大</w:t>
            </w:r>
          </w:p>
        </w:tc>
      </w:tr>
    </w:tbl>
    <w:p w14:paraId="5447F08A" w14:textId="77777777" w:rsidR="00B72A3B" w:rsidRDefault="00B72A3B">
      <w:pPr>
        <w:spacing w:before="156" w:after="156"/>
        <w:ind w:firstLineChars="0" w:firstLine="0"/>
        <w:rPr>
          <w:rFonts w:ascii="PMingLiU" w:eastAsia="PMingLiU" w:hAnsi="PMingLiU" w:cs="PMingLiU"/>
        </w:rPr>
      </w:pPr>
    </w:p>
    <w:p w14:paraId="66E3D305" w14:textId="77777777" w:rsidR="00B72A3B" w:rsidRDefault="007E11EF">
      <w:pPr>
        <w:spacing w:before="156" w:after="156"/>
        <w:ind w:firstLineChars="0" w:firstLine="420"/>
      </w:pPr>
      <w:r>
        <w:rPr>
          <w:rFonts w:cs="Times New Roman" w:hint="eastAsia"/>
        </w:rPr>
        <w:t>6</w:t>
      </w:r>
      <w:r>
        <w:rPr>
          <w:rFonts w:ascii="PMingLiU" w:eastAsia="PMingLiU" w:hAnsi="PMingLiU" w:cs="PMingLiU" w:hint="eastAsia"/>
        </w:rPr>
        <w:t>.</w:t>
      </w:r>
      <w:r>
        <w:rPr>
          <w:rFonts w:ascii="PMingLiU" w:eastAsia="PMingLiU" w:hAnsi="PMingLiU" w:cs="PMingLiU"/>
        </w:rPr>
        <w:t>您更希望您居住地区的基础设施建设改善重点放在哪些方面</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5E8526E8" w14:textId="77777777">
        <w:trPr>
          <w:trHeight w:val="500"/>
        </w:trPr>
        <w:tc>
          <w:tcPr>
            <w:tcW w:w="8856" w:type="dxa"/>
            <w:shd w:val="clear" w:color="auto" w:fill="FFFFFF"/>
            <w:vAlign w:val="center"/>
          </w:tcPr>
          <w:p w14:paraId="4D234E7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道路交通</w:t>
            </w:r>
          </w:p>
        </w:tc>
      </w:tr>
      <w:tr w:rsidR="00B72A3B" w14:paraId="6BB26430" w14:textId="77777777">
        <w:trPr>
          <w:trHeight w:val="500"/>
        </w:trPr>
        <w:tc>
          <w:tcPr>
            <w:tcW w:w="8856" w:type="dxa"/>
            <w:shd w:val="clear" w:color="auto" w:fill="FFFFFF"/>
            <w:vAlign w:val="center"/>
          </w:tcPr>
          <w:p w14:paraId="353274A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公共交通</w:t>
            </w:r>
          </w:p>
        </w:tc>
      </w:tr>
      <w:tr w:rsidR="00B72A3B" w14:paraId="4E2A4765" w14:textId="77777777">
        <w:trPr>
          <w:trHeight w:val="500"/>
        </w:trPr>
        <w:tc>
          <w:tcPr>
            <w:tcW w:w="8856" w:type="dxa"/>
            <w:shd w:val="clear" w:color="auto" w:fill="FFFFFF"/>
            <w:vAlign w:val="center"/>
          </w:tcPr>
          <w:p w14:paraId="35BA7BC0"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供水系统</w:t>
            </w:r>
          </w:p>
        </w:tc>
      </w:tr>
      <w:tr w:rsidR="00B72A3B" w14:paraId="2C5306EE" w14:textId="77777777">
        <w:trPr>
          <w:trHeight w:val="500"/>
        </w:trPr>
        <w:tc>
          <w:tcPr>
            <w:tcW w:w="8856" w:type="dxa"/>
            <w:shd w:val="clear" w:color="auto" w:fill="FFFFFF"/>
            <w:vAlign w:val="center"/>
          </w:tcPr>
          <w:p w14:paraId="4701D4F1"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供电系统</w:t>
            </w:r>
          </w:p>
        </w:tc>
      </w:tr>
      <w:tr w:rsidR="00B72A3B" w14:paraId="408C758D" w14:textId="77777777">
        <w:trPr>
          <w:trHeight w:val="500"/>
        </w:trPr>
        <w:tc>
          <w:tcPr>
            <w:tcW w:w="8856" w:type="dxa"/>
            <w:shd w:val="clear" w:color="auto" w:fill="FFFFFF"/>
            <w:vAlign w:val="center"/>
          </w:tcPr>
          <w:p w14:paraId="083DA91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医疗设备</w:t>
            </w:r>
          </w:p>
        </w:tc>
      </w:tr>
      <w:tr w:rsidR="00B72A3B" w14:paraId="2E7A562A" w14:textId="77777777">
        <w:trPr>
          <w:trHeight w:val="500"/>
        </w:trPr>
        <w:tc>
          <w:tcPr>
            <w:tcW w:w="8856" w:type="dxa"/>
            <w:shd w:val="clear" w:color="auto" w:fill="FFFFFF"/>
            <w:vAlign w:val="center"/>
          </w:tcPr>
          <w:p w14:paraId="678683C7"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教育设施</w:t>
            </w:r>
          </w:p>
        </w:tc>
      </w:tr>
      <w:tr w:rsidR="00B72A3B" w14:paraId="419E6CCC" w14:textId="77777777">
        <w:trPr>
          <w:trHeight w:val="500"/>
        </w:trPr>
        <w:tc>
          <w:tcPr>
            <w:tcW w:w="8856" w:type="dxa"/>
            <w:shd w:val="clear" w:color="auto" w:fill="FFFFFF"/>
            <w:vAlign w:val="center"/>
          </w:tcPr>
          <w:p w14:paraId="2648602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□G. </w:t>
            </w:r>
            <w:r>
              <w:rPr>
                <w:rFonts w:ascii="PMingLiU" w:eastAsia="PMingLiU" w:hAnsi="PMingLiU" w:cs="PMingLiU"/>
              </w:rPr>
              <w:t>通讯网络</w:t>
            </w:r>
          </w:p>
        </w:tc>
      </w:tr>
    </w:tbl>
    <w:p w14:paraId="75C0AEC4" w14:textId="77777777" w:rsidR="00B72A3B" w:rsidRDefault="00B72A3B">
      <w:pPr>
        <w:spacing w:before="156" w:after="156"/>
        <w:ind w:firstLine="480"/>
      </w:pPr>
    </w:p>
    <w:p w14:paraId="7BFD7B2D" w14:textId="77777777" w:rsidR="00B72A3B" w:rsidRDefault="007E11EF">
      <w:pPr>
        <w:spacing w:before="156" w:after="156"/>
        <w:ind w:firstLine="480"/>
      </w:pPr>
      <w:r>
        <w:rPr>
          <w:rFonts w:cs="Times New Roman" w:hint="eastAsia"/>
        </w:rPr>
        <w:t>7</w:t>
      </w:r>
      <w:r>
        <w:rPr>
          <w:rFonts w:ascii="Times New Roman" w:eastAsia="Times New Roman" w:hAnsi="Times New Roman" w:cs="Times New Roman"/>
        </w:rPr>
        <w:t xml:space="preserve">. </w:t>
      </w:r>
      <w:r>
        <w:rPr>
          <w:rFonts w:ascii="PMingLiU" w:eastAsia="PMingLiU" w:hAnsi="PMingLiU" w:cs="PMingLiU"/>
        </w:rPr>
        <w:t>您认为公共服务的滞后性问题主要是由于哪些因素导致的</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2392BDBF" w14:textId="77777777">
        <w:trPr>
          <w:trHeight w:val="500"/>
        </w:trPr>
        <w:tc>
          <w:tcPr>
            <w:tcW w:w="8856" w:type="dxa"/>
            <w:shd w:val="clear" w:color="auto" w:fill="FFFFFF"/>
            <w:vAlign w:val="center"/>
          </w:tcPr>
          <w:p w14:paraId="466B75C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资金不足</w:t>
            </w:r>
          </w:p>
        </w:tc>
      </w:tr>
      <w:tr w:rsidR="00B72A3B" w14:paraId="6424678C" w14:textId="77777777">
        <w:trPr>
          <w:trHeight w:val="500"/>
        </w:trPr>
        <w:tc>
          <w:tcPr>
            <w:tcW w:w="8856" w:type="dxa"/>
            <w:shd w:val="clear" w:color="auto" w:fill="FFFFFF"/>
            <w:vAlign w:val="center"/>
          </w:tcPr>
          <w:p w14:paraId="4F86096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规划不合理</w:t>
            </w:r>
          </w:p>
        </w:tc>
      </w:tr>
      <w:tr w:rsidR="00B72A3B" w14:paraId="58AB839E" w14:textId="77777777">
        <w:trPr>
          <w:trHeight w:val="500"/>
        </w:trPr>
        <w:tc>
          <w:tcPr>
            <w:tcW w:w="8856" w:type="dxa"/>
            <w:shd w:val="clear" w:color="auto" w:fill="FFFFFF"/>
            <w:vAlign w:val="center"/>
          </w:tcPr>
          <w:p w14:paraId="63A5549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城市发展不平衡</w:t>
            </w:r>
          </w:p>
        </w:tc>
      </w:tr>
      <w:tr w:rsidR="00B72A3B" w14:paraId="5EDFBAAB" w14:textId="77777777">
        <w:trPr>
          <w:trHeight w:val="500"/>
        </w:trPr>
        <w:tc>
          <w:tcPr>
            <w:tcW w:w="8856" w:type="dxa"/>
            <w:shd w:val="clear" w:color="auto" w:fill="FFFFFF"/>
            <w:vAlign w:val="center"/>
          </w:tcPr>
          <w:p w14:paraId="46E51EE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政策执行不到位</w:t>
            </w:r>
          </w:p>
        </w:tc>
      </w:tr>
      <w:tr w:rsidR="00B72A3B" w14:paraId="1E3C4C9E" w14:textId="77777777">
        <w:trPr>
          <w:trHeight w:val="500"/>
        </w:trPr>
        <w:tc>
          <w:tcPr>
            <w:tcW w:w="8856" w:type="dxa"/>
            <w:shd w:val="clear" w:color="auto" w:fill="FFFFFF"/>
            <w:vAlign w:val="center"/>
          </w:tcPr>
          <w:p w14:paraId="48090CC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社会需求变化快</w:t>
            </w:r>
          </w:p>
        </w:tc>
      </w:tr>
      <w:tr w:rsidR="00B72A3B" w14:paraId="57BC19A2" w14:textId="77777777">
        <w:trPr>
          <w:trHeight w:val="500"/>
        </w:trPr>
        <w:tc>
          <w:tcPr>
            <w:tcW w:w="8856" w:type="dxa"/>
            <w:shd w:val="clear" w:color="auto" w:fill="FFFFFF"/>
            <w:vAlign w:val="center"/>
          </w:tcPr>
          <w:p w14:paraId="0A541BD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其他（请注明）</w:t>
            </w:r>
            <w:r>
              <w:rPr>
                <w:rFonts w:ascii="Times New Roman" w:eastAsia="Times New Roman" w:hAnsi="Times New Roman" w:cs="Times New Roman"/>
              </w:rPr>
              <w:t xml:space="preserve"> _________________ _________________*</w:t>
            </w:r>
          </w:p>
        </w:tc>
      </w:tr>
    </w:tbl>
    <w:p w14:paraId="66304D97" w14:textId="77777777" w:rsidR="00B72A3B" w:rsidRDefault="00B72A3B">
      <w:pPr>
        <w:spacing w:before="156" w:after="156"/>
        <w:ind w:firstLine="480"/>
      </w:pPr>
    </w:p>
    <w:p w14:paraId="661D8FB7" w14:textId="77777777" w:rsidR="00B72A3B" w:rsidRDefault="007E11EF">
      <w:pPr>
        <w:spacing w:before="156" w:after="156"/>
        <w:ind w:firstLine="480"/>
      </w:pPr>
      <w:r>
        <w:rPr>
          <w:rFonts w:cs="Times New Roman" w:hint="eastAsia"/>
        </w:rPr>
        <w:t>8</w:t>
      </w:r>
      <w:r>
        <w:rPr>
          <w:rFonts w:ascii="Times New Roman" w:eastAsia="Times New Roman" w:hAnsi="Times New Roman" w:cs="Times New Roman"/>
        </w:rPr>
        <w:t xml:space="preserve">. </w:t>
      </w:r>
      <w:r>
        <w:rPr>
          <w:rFonts w:ascii="PMingLiU" w:eastAsia="PMingLiU" w:hAnsi="PMingLiU" w:cs="PMingLiU"/>
        </w:rPr>
        <w:t>您认为推动全域公共服务一体化方面，当地居民应发挥什么作用</w:t>
      </w:r>
      <w:r>
        <w:rPr>
          <w:rFonts w:ascii="Times New Roman" w:eastAsia="Times New Roman" w:hAnsi="Times New Roman" w:cs="Times New Roman"/>
        </w:rPr>
        <w:t>? [</w:t>
      </w:r>
      <w:r>
        <w:rPr>
          <w:rFonts w:ascii="PMingLiU" w:eastAsia="PMingLiU" w:hAnsi="PMingLiU" w:cs="PMingLiU"/>
        </w:rPr>
        <w:t>多选题</w:t>
      </w:r>
      <w:r>
        <w:rPr>
          <w:rFonts w:ascii="Times New Roman" w:eastAsia="Times New Roman" w:hAnsi="Times New Roman" w:cs="Times New Roman"/>
        </w:rPr>
        <w:t>]</w:t>
      </w:r>
      <w:r>
        <w:rPr>
          <w:rFonts w:ascii="Times New Roman" w:eastAsia="Times New Roman" w:hAnsi="Times New Roman" w:cs="Times New Roman"/>
          <w:color w:val="FF0000"/>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280B80BE" w14:textId="77777777">
        <w:trPr>
          <w:trHeight w:val="500"/>
        </w:trPr>
        <w:tc>
          <w:tcPr>
            <w:tcW w:w="8856" w:type="dxa"/>
            <w:shd w:val="clear" w:color="auto" w:fill="FFFFFF"/>
            <w:vAlign w:val="center"/>
          </w:tcPr>
          <w:p w14:paraId="171F54F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积极参与评议和监督</w:t>
            </w:r>
          </w:p>
        </w:tc>
      </w:tr>
      <w:tr w:rsidR="00B72A3B" w14:paraId="06270507" w14:textId="77777777">
        <w:trPr>
          <w:trHeight w:val="500"/>
        </w:trPr>
        <w:tc>
          <w:tcPr>
            <w:tcW w:w="8856" w:type="dxa"/>
            <w:shd w:val="clear" w:color="auto" w:fill="FFFFFF"/>
            <w:vAlign w:val="center"/>
          </w:tcPr>
          <w:p w14:paraId="5C56B9E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合理利用公共服务资源</w:t>
            </w:r>
          </w:p>
        </w:tc>
      </w:tr>
      <w:tr w:rsidR="00B72A3B" w14:paraId="567EAE65" w14:textId="77777777">
        <w:trPr>
          <w:trHeight w:val="500"/>
        </w:trPr>
        <w:tc>
          <w:tcPr>
            <w:tcW w:w="8856" w:type="dxa"/>
            <w:shd w:val="clear" w:color="auto" w:fill="FFFFFF"/>
            <w:vAlign w:val="center"/>
          </w:tcPr>
          <w:p w14:paraId="21F887C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支持政府的改善措施</w:t>
            </w:r>
          </w:p>
        </w:tc>
      </w:tr>
      <w:tr w:rsidR="00B72A3B" w14:paraId="5EC86FC2" w14:textId="77777777">
        <w:trPr>
          <w:trHeight w:val="500"/>
        </w:trPr>
        <w:tc>
          <w:tcPr>
            <w:tcW w:w="8856" w:type="dxa"/>
            <w:shd w:val="clear" w:color="auto" w:fill="FFFFFF"/>
            <w:vAlign w:val="center"/>
          </w:tcPr>
          <w:p w14:paraId="54F53A3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主动提出建议和意见</w:t>
            </w:r>
          </w:p>
        </w:tc>
      </w:tr>
      <w:tr w:rsidR="00B72A3B" w14:paraId="683DBD24" w14:textId="77777777">
        <w:trPr>
          <w:trHeight w:val="500"/>
        </w:trPr>
        <w:tc>
          <w:tcPr>
            <w:tcW w:w="8856" w:type="dxa"/>
            <w:shd w:val="clear" w:color="auto" w:fill="FFFFFF"/>
            <w:vAlign w:val="center"/>
          </w:tcPr>
          <w:p w14:paraId="4A743C6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 xml:space="preserve">□E. </w:t>
            </w:r>
            <w:r>
              <w:rPr>
                <w:rFonts w:ascii="PMingLiU" w:eastAsia="PMingLiU" w:hAnsi="PMingLiU" w:cs="PMingLiU"/>
              </w:rPr>
              <w:t>参与志愿服务活动</w:t>
            </w:r>
          </w:p>
        </w:tc>
      </w:tr>
      <w:tr w:rsidR="00B72A3B" w14:paraId="170C8847" w14:textId="77777777">
        <w:trPr>
          <w:trHeight w:val="500"/>
        </w:trPr>
        <w:tc>
          <w:tcPr>
            <w:tcW w:w="8856" w:type="dxa"/>
            <w:shd w:val="clear" w:color="auto" w:fill="FFFFFF"/>
            <w:vAlign w:val="center"/>
          </w:tcPr>
          <w:p w14:paraId="238DEEB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□F. </w:t>
            </w:r>
            <w:r>
              <w:rPr>
                <w:rFonts w:ascii="PMingLiU" w:eastAsia="PMingLiU" w:hAnsi="PMingLiU" w:cs="PMingLiU"/>
              </w:rPr>
              <w:t>其他（请注明）</w:t>
            </w:r>
            <w:r>
              <w:rPr>
                <w:rFonts w:ascii="Times New Roman" w:eastAsia="Times New Roman" w:hAnsi="Times New Roman" w:cs="Times New Roman"/>
              </w:rPr>
              <w:t xml:space="preserve"> _________________ _________________*</w:t>
            </w:r>
          </w:p>
        </w:tc>
      </w:tr>
    </w:tbl>
    <w:p w14:paraId="56D4C76F" w14:textId="77777777" w:rsidR="00B72A3B" w:rsidRDefault="00B72A3B">
      <w:pPr>
        <w:spacing w:before="156" w:after="156"/>
        <w:ind w:firstLine="480"/>
      </w:pPr>
    </w:p>
    <w:p w14:paraId="3BF3DDA4" w14:textId="77777777" w:rsidR="00B72A3B" w:rsidRDefault="007E11EF">
      <w:pPr>
        <w:spacing w:before="156" w:after="156"/>
        <w:ind w:firstLine="480"/>
      </w:pPr>
      <w:r>
        <w:rPr>
          <w:rFonts w:cs="Times New Roman" w:hint="eastAsia"/>
        </w:rPr>
        <w:t>9.</w:t>
      </w:r>
      <w:r>
        <w:rPr>
          <w:rFonts w:ascii="Times New Roman" w:eastAsia="Times New Roman" w:hAnsi="Times New Roman" w:cs="Times New Roman"/>
        </w:rPr>
        <w:t xml:space="preserve"> </w:t>
      </w:r>
      <w:r>
        <w:rPr>
          <w:rFonts w:ascii="PMingLiU" w:eastAsia="PMingLiU" w:hAnsi="PMingLiU" w:cs="PMingLiU"/>
        </w:rPr>
        <w:t>您认为当地相关部门在提升公共服务可达性方面应担当怎样的角色</w:t>
      </w:r>
      <w:r>
        <w:rPr>
          <w:rFonts w:ascii="Times New Roman" w:eastAsia="Times New Roman" w:hAnsi="Times New Roman" w:cs="Times New Roman"/>
        </w:rPr>
        <w:t>?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0720060E" w14:textId="77777777">
        <w:trPr>
          <w:trHeight w:val="500"/>
        </w:trPr>
        <w:tc>
          <w:tcPr>
            <w:tcW w:w="8856" w:type="dxa"/>
            <w:shd w:val="clear" w:color="auto" w:fill="FFFFFF"/>
            <w:vAlign w:val="center"/>
          </w:tcPr>
          <w:p w14:paraId="158AC123"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○A. </w:t>
            </w:r>
            <w:r>
              <w:rPr>
                <w:rFonts w:ascii="PMingLiU" w:eastAsia="PMingLiU" w:hAnsi="PMingLiU" w:cs="PMingLiU"/>
              </w:rPr>
              <w:t>主导者</w:t>
            </w:r>
          </w:p>
        </w:tc>
      </w:tr>
      <w:tr w:rsidR="00B72A3B" w14:paraId="563830AF" w14:textId="77777777">
        <w:trPr>
          <w:trHeight w:val="500"/>
        </w:trPr>
        <w:tc>
          <w:tcPr>
            <w:tcW w:w="8856" w:type="dxa"/>
            <w:shd w:val="clear" w:color="auto" w:fill="FFFFFF"/>
            <w:vAlign w:val="center"/>
          </w:tcPr>
          <w:p w14:paraId="7294EC3F"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○B. </w:t>
            </w:r>
            <w:r>
              <w:rPr>
                <w:rFonts w:ascii="PMingLiU" w:eastAsia="PMingLiU" w:hAnsi="PMingLiU" w:cs="PMingLiU"/>
              </w:rPr>
              <w:t>协调者</w:t>
            </w:r>
          </w:p>
        </w:tc>
      </w:tr>
      <w:tr w:rsidR="00B72A3B" w14:paraId="4599A98E" w14:textId="77777777">
        <w:trPr>
          <w:trHeight w:val="500"/>
        </w:trPr>
        <w:tc>
          <w:tcPr>
            <w:tcW w:w="8856" w:type="dxa"/>
            <w:shd w:val="clear" w:color="auto" w:fill="FFFFFF"/>
            <w:vAlign w:val="center"/>
          </w:tcPr>
          <w:p w14:paraId="44B096E5"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○C. </w:t>
            </w:r>
            <w:r>
              <w:rPr>
                <w:rFonts w:ascii="PMingLiU" w:eastAsia="PMingLiU" w:hAnsi="PMingLiU" w:cs="PMingLiU"/>
              </w:rPr>
              <w:t>监督者</w:t>
            </w:r>
          </w:p>
        </w:tc>
      </w:tr>
      <w:tr w:rsidR="00B72A3B" w14:paraId="362A1164" w14:textId="77777777">
        <w:trPr>
          <w:trHeight w:val="500"/>
        </w:trPr>
        <w:tc>
          <w:tcPr>
            <w:tcW w:w="8856" w:type="dxa"/>
            <w:shd w:val="clear" w:color="auto" w:fill="FFFFFF"/>
            <w:vAlign w:val="center"/>
          </w:tcPr>
          <w:p w14:paraId="330A88AD"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○D. </w:t>
            </w:r>
            <w:r>
              <w:rPr>
                <w:rFonts w:ascii="PMingLiU" w:eastAsia="PMingLiU" w:hAnsi="PMingLiU" w:cs="PMingLiU"/>
              </w:rPr>
              <w:t>服务提供者</w:t>
            </w:r>
          </w:p>
        </w:tc>
      </w:tr>
      <w:tr w:rsidR="00B72A3B" w14:paraId="592F69D0" w14:textId="77777777">
        <w:trPr>
          <w:trHeight w:val="500"/>
        </w:trPr>
        <w:tc>
          <w:tcPr>
            <w:tcW w:w="8856" w:type="dxa"/>
            <w:shd w:val="clear" w:color="auto" w:fill="FFFFFF"/>
            <w:vAlign w:val="center"/>
          </w:tcPr>
          <w:p w14:paraId="06E9FA2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 xml:space="preserve">○E. </w:t>
            </w:r>
            <w:r>
              <w:rPr>
                <w:rFonts w:ascii="PMingLiU" w:eastAsia="PMingLiU" w:hAnsi="PMingLiU" w:cs="PMingLiU"/>
              </w:rPr>
              <w:t>其他（请注明）</w:t>
            </w:r>
            <w:r>
              <w:rPr>
                <w:rFonts w:ascii="Times New Roman" w:eastAsia="Times New Roman" w:hAnsi="Times New Roman" w:cs="Times New Roman"/>
              </w:rPr>
              <w:t xml:space="preserve"> _________________ _________________ * </w:t>
            </w:r>
          </w:p>
        </w:tc>
      </w:tr>
    </w:tbl>
    <w:p w14:paraId="0AFB25C2" w14:textId="77777777" w:rsidR="00B72A3B" w:rsidRDefault="00B72A3B">
      <w:pPr>
        <w:spacing w:before="156" w:after="156"/>
        <w:ind w:firstLineChars="0" w:firstLine="0"/>
      </w:pPr>
    </w:p>
    <w:p w14:paraId="5FE44B1B" w14:textId="77777777" w:rsidR="00B72A3B" w:rsidRDefault="007E11EF">
      <w:pPr>
        <w:spacing w:before="156" w:after="156"/>
        <w:ind w:firstLine="480"/>
      </w:pPr>
      <w:r>
        <w:rPr>
          <w:rFonts w:ascii="Times New Roman" w:eastAsia="Times New Roman" w:hAnsi="Times New Roman" w:cs="Times New Roman"/>
        </w:rPr>
        <w:t>1</w:t>
      </w:r>
      <w:r>
        <w:rPr>
          <w:rFonts w:cs="Times New Roman" w:hint="eastAsia"/>
        </w:rPr>
        <w:t>0</w:t>
      </w:r>
      <w:r>
        <w:rPr>
          <w:rFonts w:ascii="Times New Roman" w:eastAsia="Times New Roman" w:hAnsi="Times New Roman" w:cs="Times New Roman"/>
        </w:rPr>
        <w:t>.</w:t>
      </w:r>
      <w:r>
        <w:rPr>
          <w:rFonts w:ascii="PMingLiU" w:eastAsia="PMingLiU" w:hAnsi="PMingLiU" w:cs="PMingLiU"/>
        </w:rPr>
        <w:t>您认为社会资本在推进全域公共服务一体化过程中应当扮演什么样的角色？</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409F1B0A" w14:textId="77777777">
        <w:trPr>
          <w:trHeight w:val="500"/>
        </w:trPr>
        <w:tc>
          <w:tcPr>
            <w:tcW w:w="8856" w:type="dxa"/>
            <w:shd w:val="clear" w:color="auto" w:fill="FFFFFF"/>
            <w:vAlign w:val="center"/>
          </w:tcPr>
          <w:p w14:paraId="54223D86"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主导者</w:t>
            </w:r>
          </w:p>
        </w:tc>
      </w:tr>
      <w:tr w:rsidR="00B72A3B" w14:paraId="6B43A629" w14:textId="77777777">
        <w:trPr>
          <w:trHeight w:val="500"/>
        </w:trPr>
        <w:tc>
          <w:tcPr>
            <w:tcW w:w="8856" w:type="dxa"/>
            <w:shd w:val="clear" w:color="auto" w:fill="FFFFFF"/>
            <w:vAlign w:val="center"/>
          </w:tcPr>
          <w:p w14:paraId="32DD34E9"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参与者</w:t>
            </w:r>
          </w:p>
        </w:tc>
      </w:tr>
      <w:tr w:rsidR="00B72A3B" w14:paraId="47548FB3" w14:textId="77777777">
        <w:trPr>
          <w:trHeight w:val="500"/>
        </w:trPr>
        <w:tc>
          <w:tcPr>
            <w:tcW w:w="8856" w:type="dxa"/>
            <w:shd w:val="clear" w:color="auto" w:fill="FFFFFF"/>
            <w:vAlign w:val="center"/>
          </w:tcPr>
          <w:p w14:paraId="1D4A52BB"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跟进者</w:t>
            </w:r>
          </w:p>
        </w:tc>
      </w:tr>
      <w:tr w:rsidR="00B72A3B" w14:paraId="79A71561" w14:textId="77777777">
        <w:trPr>
          <w:trHeight w:val="500"/>
        </w:trPr>
        <w:tc>
          <w:tcPr>
            <w:tcW w:w="8856" w:type="dxa"/>
            <w:shd w:val="clear" w:color="auto" w:fill="FFFFFF"/>
            <w:vAlign w:val="center"/>
          </w:tcPr>
          <w:p w14:paraId="12198F9C"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lastRenderedPageBreak/>
              <w:t>○</w:t>
            </w:r>
            <w:r>
              <w:rPr>
                <w:rFonts w:ascii="PMingLiU" w:eastAsia="PMingLiU" w:hAnsi="PMingLiU" w:cs="PMingLiU"/>
              </w:rPr>
              <w:t>服务者</w:t>
            </w:r>
          </w:p>
        </w:tc>
      </w:tr>
      <w:tr w:rsidR="00B72A3B" w14:paraId="15DCCEF0" w14:textId="77777777">
        <w:trPr>
          <w:trHeight w:val="500"/>
        </w:trPr>
        <w:tc>
          <w:tcPr>
            <w:tcW w:w="8856" w:type="dxa"/>
            <w:shd w:val="clear" w:color="auto" w:fill="FFFFFF"/>
            <w:vAlign w:val="center"/>
          </w:tcPr>
          <w:p w14:paraId="19EC35E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其他</w:t>
            </w:r>
          </w:p>
        </w:tc>
      </w:tr>
    </w:tbl>
    <w:p w14:paraId="52FB95DE" w14:textId="77777777" w:rsidR="00B72A3B" w:rsidRDefault="00B72A3B">
      <w:pPr>
        <w:spacing w:before="156" w:after="156"/>
        <w:ind w:firstLineChars="0" w:firstLine="0"/>
      </w:pPr>
    </w:p>
    <w:p w14:paraId="18B146D5" w14:textId="77777777" w:rsidR="00B72A3B" w:rsidRDefault="007E11EF">
      <w:pPr>
        <w:spacing w:before="156" w:after="156"/>
        <w:ind w:firstLine="480"/>
      </w:pPr>
      <w:r>
        <w:rPr>
          <w:rFonts w:cs="Times New Roman" w:hint="eastAsia"/>
        </w:rPr>
        <w:t>11.</w:t>
      </w:r>
      <w:r>
        <w:rPr>
          <w:rFonts w:ascii="PMingLiU" w:eastAsia="PMingLiU" w:hAnsi="PMingLiU" w:cs="PMingLiU"/>
        </w:rPr>
        <w:t>您认为资本下乡能有效缩小</w:t>
      </w:r>
      <w:r>
        <w:rPr>
          <w:rFonts w:ascii="Times New Roman" w:eastAsia="Times New Roman" w:hAnsi="Times New Roman" w:cs="Times New Roman"/>
        </w:rPr>
        <w:t>“</w:t>
      </w:r>
      <w:r>
        <w:rPr>
          <w:rFonts w:ascii="PMingLiU" w:eastAsia="PMingLiU" w:hAnsi="PMingLiU" w:cs="PMingLiU"/>
        </w:rPr>
        <w:t>三大差距</w:t>
      </w:r>
      <w:r>
        <w:rPr>
          <w:rFonts w:ascii="Times New Roman" w:eastAsia="Times New Roman" w:hAnsi="Times New Roman" w:cs="Times New Roman"/>
        </w:rPr>
        <w:t>”</w:t>
      </w:r>
      <w:r>
        <w:rPr>
          <w:rFonts w:ascii="PMingLiU" w:eastAsia="PMingLiU" w:hAnsi="PMingLiU" w:cs="PMingLiU"/>
        </w:rPr>
        <w:t>吗？</w:t>
      </w:r>
      <w:r>
        <w:rPr>
          <w:rFonts w:ascii="Times New Roman" w:eastAsia="Times New Roman" w:hAnsi="Times New Roman" w:cs="Times New Roman"/>
        </w:rPr>
        <w:t xml:space="preserve"> [</w:t>
      </w:r>
      <w:r>
        <w:rPr>
          <w:rFonts w:ascii="PMingLiU" w:eastAsia="PMingLiU" w:hAnsi="PMingLiU" w:cs="PMingLiU"/>
        </w:rPr>
        <w:t>单选题</w:t>
      </w:r>
      <w:r>
        <w:rPr>
          <w:rFonts w:ascii="Times New Roman" w:eastAsia="Times New Roman" w:hAnsi="Times New Roman" w:cs="Times New Roman"/>
        </w:rPr>
        <w:t xml:space="preserve">] </w:t>
      </w:r>
      <w:r>
        <w:rPr>
          <w:rFonts w:ascii="Times New Roman" w:eastAsia="Times New Roman" w:hAnsi="Times New Roman" w:cs="Times New Roman"/>
          <w:color w:val="FF0000"/>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306"/>
      </w:tblGrid>
      <w:tr w:rsidR="00B72A3B" w14:paraId="1B16384E" w14:textId="77777777">
        <w:trPr>
          <w:trHeight w:val="500"/>
        </w:trPr>
        <w:tc>
          <w:tcPr>
            <w:tcW w:w="8856" w:type="dxa"/>
            <w:shd w:val="clear" w:color="auto" w:fill="FFFFFF"/>
            <w:vAlign w:val="center"/>
          </w:tcPr>
          <w:p w14:paraId="63F72368"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是</w:t>
            </w:r>
          </w:p>
        </w:tc>
      </w:tr>
      <w:tr w:rsidR="00B72A3B" w14:paraId="0946E0EA" w14:textId="77777777">
        <w:trPr>
          <w:trHeight w:val="500"/>
        </w:trPr>
        <w:tc>
          <w:tcPr>
            <w:tcW w:w="8856" w:type="dxa"/>
            <w:shd w:val="clear" w:color="auto" w:fill="FFFFFF"/>
            <w:vAlign w:val="center"/>
          </w:tcPr>
          <w:p w14:paraId="3E7AD4EA"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否</w:t>
            </w:r>
          </w:p>
        </w:tc>
      </w:tr>
      <w:tr w:rsidR="00B72A3B" w14:paraId="4E9A5A97" w14:textId="77777777">
        <w:trPr>
          <w:trHeight w:val="500"/>
        </w:trPr>
        <w:tc>
          <w:tcPr>
            <w:tcW w:w="8856" w:type="dxa"/>
            <w:shd w:val="clear" w:color="auto" w:fill="FFFFFF"/>
            <w:vAlign w:val="center"/>
          </w:tcPr>
          <w:p w14:paraId="7F2F248E" w14:textId="77777777" w:rsidR="00B72A3B" w:rsidRDefault="007E11EF">
            <w:pPr>
              <w:spacing w:before="156" w:after="156"/>
              <w:ind w:firstLine="480"/>
              <w:jc w:val="left"/>
              <w:rPr>
                <w:rFonts w:ascii="微软雅黑" w:eastAsia="微软雅黑" w:hAnsi="微软雅黑" w:cs="微软雅黑"/>
                <w:sz w:val="28"/>
              </w:rPr>
            </w:pPr>
            <w:r>
              <w:rPr>
                <w:rFonts w:ascii="Times New Roman" w:eastAsia="Times New Roman" w:hAnsi="Times New Roman" w:cs="Times New Roman"/>
              </w:rPr>
              <w:t>○</w:t>
            </w:r>
            <w:r>
              <w:rPr>
                <w:rFonts w:ascii="PMingLiU" w:eastAsia="PMingLiU" w:hAnsi="PMingLiU" w:cs="PMingLiU"/>
              </w:rPr>
              <w:t>不清楚</w:t>
            </w:r>
          </w:p>
        </w:tc>
      </w:tr>
    </w:tbl>
    <w:p w14:paraId="12922834" w14:textId="77777777" w:rsidR="00B72A3B" w:rsidRDefault="00B72A3B">
      <w:pPr>
        <w:spacing w:before="156" w:after="156"/>
        <w:ind w:firstLineChars="0" w:firstLine="0"/>
        <w:rPr>
          <w:rFonts w:ascii="宋体" w:eastAsia="宋体" w:hAnsi="宋体" w:cs="宋体"/>
        </w:rPr>
      </w:pPr>
    </w:p>
    <w:p w14:paraId="0C1D0219" w14:textId="77777777" w:rsidR="00B72A3B" w:rsidRDefault="00B72A3B">
      <w:pPr>
        <w:spacing w:before="156" w:after="156"/>
        <w:ind w:firstLineChars="0" w:firstLine="0"/>
        <w:rPr>
          <w:rFonts w:ascii="宋体" w:eastAsia="宋体" w:hAnsi="宋体" w:cs="宋体"/>
        </w:rPr>
      </w:pPr>
    </w:p>
    <w:p w14:paraId="4FE63D31" w14:textId="77777777" w:rsidR="00B72A3B" w:rsidRDefault="00B72A3B">
      <w:pPr>
        <w:spacing w:before="156" w:after="156"/>
        <w:ind w:firstLineChars="0" w:firstLine="0"/>
        <w:rPr>
          <w:rFonts w:ascii="宋体" w:eastAsia="宋体" w:hAnsi="宋体" w:cs="宋体"/>
        </w:rPr>
      </w:pPr>
    </w:p>
    <w:p w14:paraId="4EC65EE9" w14:textId="77777777" w:rsidR="00B72A3B" w:rsidRDefault="00B72A3B">
      <w:pPr>
        <w:spacing w:before="156" w:after="156"/>
        <w:ind w:firstLineChars="0" w:firstLine="0"/>
        <w:rPr>
          <w:rFonts w:ascii="宋体" w:eastAsia="宋体" w:hAnsi="宋体" w:cs="宋体"/>
        </w:rPr>
      </w:pPr>
    </w:p>
    <w:p w14:paraId="2B33EFE1" w14:textId="77777777" w:rsidR="00B72A3B" w:rsidRDefault="00B72A3B">
      <w:pPr>
        <w:spacing w:before="156" w:after="156"/>
        <w:ind w:firstLineChars="0" w:firstLine="0"/>
        <w:rPr>
          <w:rFonts w:ascii="宋体" w:eastAsia="宋体" w:hAnsi="宋体" w:cs="宋体"/>
        </w:rPr>
      </w:pPr>
    </w:p>
    <w:p w14:paraId="02865F69" w14:textId="77777777" w:rsidR="00B72A3B" w:rsidRDefault="00B72A3B">
      <w:pPr>
        <w:spacing w:before="156" w:after="156"/>
        <w:ind w:firstLineChars="0" w:firstLine="0"/>
        <w:rPr>
          <w:rFonts w:ascii="宋体" w:eastAsia="宋体" w:hAnsi="宋体" w:cs="宋体"/>
        </w:rPr>
      </w:pPr>
    </w:p>
    <w:p w14:paraId="7806FC5C" w14:textId="77777777" w:rsidR="00B72A3B" w:rsidRDefault="00B72A3B">
      <w:pPr>
        <w:spacing w:before="156" w:after="156"/>
        <w:ind w:firstLineChars="0" w:firstLine="0"/>
        <w:rPr>
          <w:rFonts w:ascii="宋体" w:eastAsia="宋体" w:hAnsi="宋体" w:cs="宋体"/>
        </w:rPr>
      </w:pPr>
    </w:p>
    <w:p w14:paraId="3F0C3EA0" w14:textId="77777777" w:rsidR="00B72A3B" w:rsidRDefault="007E11EF">
      <w:pPr>
        <w:spacing w:before="156" w:after="156"/>
        <w:ind w:firstLine="480"/>
        <w:rPr>
          <w:rFonts w:ascii="宋体" w:eastAsia="宋体" w:hAnsi="宋体" w:cs="宋体"/>
        </w:rPr>
      </w:pPr>
      <w:r>
        <w:rPr>
          <w:rFonts w:ascii="宋体" w:eastAsia="宋体" w:hAnsi="宋体" w:cs="宋体" w:hint="eastAsia"/>
        </w:rPr>
        <w:br w:type="page"/>
      </w:r>
    </w:p>
    <w:p w14:paraId="53CB4B94" w14:textId="77777777" w:rsidR="00B72A3B" w:rsidRDefault="007E11EF">
      <w:pPr>
        <w:pStyle w:val="2"/>
        <w:numPr>
          <w:ilvl w:val="1"/>
          <w:numId w:val="0"/>
        </w:numPr>
        <w:ind w:left="1"/>
        <w:rPr>
          <w:rFonts w:ascii="宋体" w:eastAsia="宋体" w:hAnsi="宋体" w:cs="宋体"/>
        </w:rPr>
      </w:pPr>
      <w:bookmarkStart w:id="295" w:name="_Toc493602762"/>
      <w:r>
        <w:rPr>
          <w:rFonts w:ascii="宋体" w:eastAsia="宋体" w:hAnsi="宋体" w:cs="宋体" w:hint="eastAsia"/>
        </w:rPr>
        <w:lastRenderedPageBreak/>
        <w:t>附录四 参考文献</w:t>
      </w:r>
      <w:bookmarkEnd w:id="295"/>
    </w:p>
    <w:p w14:paraId="391F433C"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1</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刘华军，张权，杨骞等，中国基本公共服务的空间非均衡及其与地区经济差距的关系</w:t>
      </w:r>
      <w:r>
        <w:rPr>
          <w:rFonts w:ascii="Times New Roman Regular" w:eastAsia="宋体" w:hAnsi="Times New Roman Regular" w:cs="Times New Roman Regular"/>
        </w:rPr>
        <w:t>[J]</w:t>
      </w:r>
      <w:r>
        <w:rPr>
          <w:rFonts w:ascii="Times New Roman Regular" w:eastAsia="宋体" w:hAnsi="Times New Roman Regular" w:cs="Times New Roman Regular"/>
        </w:rPr>
        <w:t>，经济与管理评论，</w:t>
      </w:r>
      <w:r>
        <w:rPr>
          <w:rFonts w:ascii="Times New Roman Regular" w:eastAsia="宋体" w:hAnsi="Times New Roman Regular" w:cs="Times New Roman Regular"/>
        </w:rPr>
        <w:t>2014</w:t>
      </w:r>
      <w:r>
        <w:rPr>
          <w:rFonts w:ascii="Times New Roman Regular" w:eastAsia="宋体" w:hAnsi="Times New Roman Regular" w:cs="Times New Roman Regular"/>
        </w:rPr>
        <w:t>，</w:t>
      </w:r>
      <w:r>
        <w:rPr>
          <w:rFonts w:ascii="Times New Roman Regular" w:eastAsia="宋体" w:hAnsi="Times New Roman Regular" w:cs="Times New Roman Regular"/>
        </w:rPr>
        <w:t>(2)</w:t>
      </w:r>
      <w:r>
        <w:rPr>
          <w:rFonts w:ascii="Times New Roman Regular" w:eastAsia="宋体" w:hAnsi="Times New Roman Regular" w:cs="Times New Roman Regular"/>
        </w:rPr>
        <w:t>：</w:t>
      </w:r>
      <w:r>
        <w:rPr>
          <w:rFonts w:ascii="Times New Roman Regular" w:eastAsia="宋体" w:hAnsi="Times New Roman Regular" w:cs="Times New Roman Regular"/>
        </w:rPr>
        <w:t>53-59.</w:t>
      </w:r>
    </w:p>
    <w:p w14:paraId="7F631FCC"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2</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曾鹏，张凡，中国十大城市群公共服务供给效率的比较</w:t>
      </w:r>
      <w:r>
        <w:rPr>
          <w:rFonts w:ascii="Times New Roman Regular" w:eastAsia="宋体" w:hAnsi="Times New Roman Regular" w:cs="Times New Roman Regular"/>
        </w:rPr>
        <w:t>[J]</w:t>
      </w:r>
      <w:r>
        <w:rPr>
          <w:rFonts w:ascii="Times New Roman Regular" w:eastAsia="宋体" w:hAnsi="Times New Roman Regular" w:cs="Times New Roman Regular"/>
        </w:rPr>
        <w:t>，统计与决策，</w:t>
      </w:r>
      <w:r>
        <w:rPr>
          <w:rFonts w:ascii="Times New Roman Regular" w:eastAsia="宋体" w:hAnsi="Times New Roman Regular" w:cs="Times New Roman Regular"/>
        </w:rPr>
        <w:t>2017 (3)</w:t>
      </w:r>
      <w:r>
        <w:rPr>
          <w:rFonts w:ascii="Times New Roman Regular" w:eastAsia="宋体" w:hAnsi="Times New Roman Regular" w:cs="Times New Roman Regular"/>
        </w:rPr>
        <w:t>：</w:t>
      </w:r>
      <w:r>
        <w:rPr>
          <w:rFonts w:ascii="Times New Roman Regular" w:eastAsia="宋体" w:hAnsi="Times New Roman Regular" w:cs="Times New Roman Regular"/>
        </w:rPr>
        <w:t>94-98.</w:t>
      </w:r>
    </w:p>
    <w:p w14:paraId="18C7CE7F"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[3].</w:t>
      </w:r>
      <w:r>
        <w:rPr>
          <w:rFonts w:ascii="Times New Roman Regular" w:eastAsia="宋体" w:hAnsi="Times New Roman Regular" w:cs="Times New Roman Regular"/>
        </w:rPr>
        <w:t>刘德浩，区域基本公共服务均等化发展水平的实证研究</w:t>
      </w:r>
      <w:r>
        <w:rPr>
          <w:rFonts w:ascii="Times New Roman Regular" w:eastAsia="宋体" w:hAnsi="Times New Roman Regular" w:cs="Times New Roman Regular"/>
        </w:rPr>
        <w:t>[J]</w:t>
      </w:r>
      <w:r>
        <w:rPr>
          <w:rFonts w:ascii="Times New Roman Regular" w:eastAsia="宋体" w:hAnsi="Times New Roman Regular" w:cs="Times New Roman Regular"/>
        </w:rPr>
        <w:t>，统计与决策，</w:t>
      </w:r>
      <w:r>
        <w:rPr>
          <w:rFonts w:ascii="Times New Roman Regular" w:eastAsia="宋体" w:hAnsi="Times New Roman Regular" w:cs="Times New Roman Regular"/>
        </w:rPr>
        <w:t>2017</w:t>
      </w:r>
      <w:r>
        <w:rPr>
          <w:rFonts w:ascii="Times New Roman Regular" w:eastAsia="宋体" w:hAnsi="Times New Roman Regular" w:cs="Times New Roman Regular"/>
        </w:rPr>
        <w:t>，</w:t>
      </w:r>
      <w:r>
        <w:rPr>
          <w:rFonts w:ascii="Times New Roman Regular" w:eastAsia="宋体" w:hAnsi="Times New Roman Regular" w:cs="Times New Roman Regular"/>
        </w:rPr>
        <w:t>(5)</w:t>
      </w:r>
      <w:r>
        <w:rPr>
          <w:rFonts w:ascii="Times New Roman Regular" w:eastAsia="宋体" w:hAnsi="Times New Roman Regular" w:cs="Times New Roman Regular"/>
        </w:rPr>
        <w:t>：</w:t>
      </w:r>
      <w:r>
        <w:rPr>
          <w:rFonts w:ascii="Times New Roman Regular" w:eastAsia="宋体" w:hAnsi="Times New Roman Regular" w:cs="Times New Roman Regular"/>
        </w:rPr>
        <w:t>57-61.</w:t>
      </w:r>
    </w:p>
    <w:p w14:paraId="44499B81"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4</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张良，我国东部地区基本公共服务省级差异研究</w:t>
      </w:r>
      <w:r>
        <w:rPr>
          <w:rFonts w:ascii="Times New Roman Regular" w:eastAsia="宋体" w:hAnsi="Times New Roman Regular" w:cs="Times New Roman Regular"/>
        </w:rPr>
        <w:t>[D]</w:t>
      </w:r>
      <w:r>
        <w:rPr>
          <w:rFonts w:ascii="Times New Roman Regular" w:eastAsia="宋体" w:hAnsi="Times New Roman Regular" w:cs="Times New Roman Regular"/>
        </w:rPr>
        <w:t>，河北经贸大学，</w:t>
      </w:r>
      <w:r>
        <w:rPr>
          <w:rFonts w:ascii="Times New Roman Regular" w:eastAsia="宋体" w:hAnsi="Times New Roman Regular" w:cs="Times New Roman Regular"/>
        </w:rPr>
        <w:t>2012</w:t>
      </w:r>
      <w:r>
        <w:rPr>
          <w:rFonts w:ascii="Times New Roman Regular" w:eastAsia="宋体" w:hAnsi="Times New Roman Regular" w:cs="Times New Roman Regular"/>
        </w:rPr>
        <w:t>．</w:t>
      </w:r>
    </w:p>
    <w:p w14:paraId="56DF74A3"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5</w:t>
      </w:r>
      <w:r>
        <w:rPr>
          <w:rFonts w:ascii="Times New Roman Regular" w:eastAsia="宋体" w:hAnsi="Times New Roman Regular" w:cs="Times New Roman Regular"/>
        </w:rPr>
        <w:t>]. RJ Arnott</w:t>
      </w:r>
      <w:r>
        <w:rPr>
          <w:rFonts w:ascii="Times New Roman Regular" w:eastAsia="宋体" w:hAnsi="Times New Roman Regular" w:cs="Times New Roman Regular"/>
        </w:rPr>
        <w:t>，</w:t>
      </w:r>
      <w:r>
        <w:rPr>
          <w:rFonts w:ascii="Times New Roman Regular" w:eastAsia="宋体" w:hAnsi="Times New Roman Regular" w:cs="Times New Roman Regular"/>
        </w:rPr>
        <w:t>M Gersovitz. Social Welfare Underpinnings of Urban Bias andUnemployment [J]</w:t>
      </w:r>
      <w:r>
        <w:rPr>
          <w:rFonts w:ascii="Times New Roman Regular" w:eastAsia="宋体" w:hAnsi="Times New Roman Regular" w:cs="Times New Roman Regular"/>
        </w:rPr>
        <w:t>，</w:t>
      </w:r>
      <w:r>
        <w:rPr>
          <w:rFonts w:ascii="Times New Roman Regular" w:eastAsia="宋体" w:hAnsi="Times New Roman Regular" w:cs="Times New Roman Regular"/>
        </w:rPr>
        <w:t xml:space="preserve">Economic Journal </w:t>
      </w:r>
      <w:r>
        <w:rPr>
          <w:rFonts w:ascii="Times New Roman Regular" w:eastAsia="宋体" w:hAnsi="Times New Roman Regular" w:cs="Times New Roman Regular"/>
        </w:rPr>
        <w:t>，</w:t>
      </w:r>
      <w:r>
        <w:rPr>
          <w:rFonts w:ascii="Times New Roman Regular" w:eastAsia="宋体" w:hAnsi="Times New Roman Regular" w:cs="Times New Roman Regular"/>
        </w:rPr>
        <w:t xml:space="preserve">1986 </w:t>
      </w:r>
      <w:r>
        <w:rPr>
          <w:rFonts w:ascii="Times New Roman Regular" w:eastAsia="宋体" w:hAnsi="Times New Roman Regular" w:cs="Times New Roman Regular"/>
        </w:rPr>
        <w:t>，</w:t>
      </w:r>
      <w:r>
        <w:rPr>
          <w:rFonts w:ascii="Times New Roman Regular" w:eastAsia="宋体" w:hAnsi="Times New Roman Regular" w:cs="Times New Roman Regular"/>
        </w:rPr>
        <w:t>96 (382)</w:t>
      </w:r>
      <w:r>
        <w:rPr>
          <w:rFonts w:ascii="Times New Roman Regular" w:eastAsia="宋体" w:hAnsi="Times New Roman Regular" w:cs="Times New Roman Regular"/>
        </w:rPr>
        <w:t>：</w:t>
      </w:r>
      <w:r>
        <w:rPr>
          <w:rFonts w:ascii="Times New Roman Regular" w:eastAsia="宋体" w:hAnsi="Times New Roman Regular" w:cs="Times New Roman Regular"/>
        </w:rPr>
        <w:t>413-424.</w:t>
      </w:r>
    </w:p>
    <w:p w14:paraId="558A63B6"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[6]. Grand J. L.</w:t>
      </w:r>
      <w:r>
        <w:rPr>
          <w:rFonts w:ascii="Times New Roman Regular" w:eastAsia="宋体" w:hAnsi="Times New Roman Regular" w:cs="Times New Roman Regular"/>
        </w:rPr>
        <w:t>，</w:t>
      </w:r>
      <w:r>
        <w:rPr>
          <w:rFonts w:ascii="Times New Roman Regular" w:eastAsia="宋体" w:hAnsi="Times New Roman Regular" w:cs="Times New Roman Regular"/>
        </w:rPr>
        <w:t>The Strategy of Equality</w:t>
      </w:r>
      <w:r>
        <w:rPr>
          <w:rFonts w:ascii="Times New Roman Regular" w:eastAsia="宋体" w:hAnsi="Times New Roman Regular" w:cs="Times New Roman Regular"/>
        </w:rPr>
        <w:t>：</w:t>
      </w:r>
      <w:r>
        <w:rPr>
          <w:rFonts w:ascii="Times New Roman Regular" w:eastAsia="宋体" w:hAnsi="Times New Roman Regular" w:cs="Times New Roman Regular"/>
        </w:rPr>
        <w:t xml:space="preserve"> Redistribution and the Social Services[M]</w:t>
      </w:r>
      <w:r>
        <w:rPr>
          <w:rFonts w:ascii="Times New Roman Regular" w:eastAsia="宋体" w:hAnsi="Times New Roman Regular" w:cs="Times New Roman Regular"/>
        </w:rPr>
        <w:t>，</w:t>
      </w:r>
      <w:r>
        <w:rPr>
          <w:rFonts w:ascii="Times New Roman Regular" w:eastAsia="宋体" w:hAnsi="Times New Roman Regular" w:cs="Times New Roman Regular"/>
        </w:rPr>
        <w:t>Allen and Unwin Press</w:t>
      </w:r>
      <w:r>
        <w:rPr>
          <w:rFonts w:ascii="Times New Roman Regular" w:eastAsia="宋体" w:hAnsi="Times New Roman Regular" w:cs="Times New Roman Regular"/>
        </w:rPr>
        <w:t>，</w:t>
      </w:r>
      <w:r>
        <w:rPr>
          <w:rFonts w:ascii="Times New Roman Regular" w:eastAsia="宋体" w:hAnsi="Times New Roman Regular" w:cs="Times New Roman Regular"/>
        </w:rPr>
        <w:t>1982.</w:t>
      </w:r>
    </w:p>
    <w:p w14:paraId="3920166F"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7</w:t>
      </w:r>
      <w:r>
        <w:rPr>
          <w:rFonts w:ascii="Times New Roman Regular" w:eastAsia="宋体" w:hAnsi="Times New Roman Regular" w:cs="Times New Roman Regular"/>
        </w:rPr>
        <w:t>]. OECD</w:t>
      </w:r>
      <w:r>
        <w:rPr>
          <w:rFonts w:ascii="Times New Roman Regular" w:eastAsia="宋体" w:hAnsi="Times New Roman Regular" w:cs="Times New Roman Regular"/>
        </w:rPr>
        <w:t>，中国公共支出面临的挑战</w:t>
      </w:r>
      <w:r>
        <w:rPr>
          <w:rFonts w:ascii="Times New Roman Regular" w:eastAsia="宋体" w:hAnsi="Times New Roman Regular" w:cs="Times New Roman Regular"/>
        </w:rPr>
        <w:t>[M]</w:t>
      </w:r>
      <w:r>
        <w:rPr>
          <w:rFonts w:ascii="Times New Roman Regular" w:eastAsia="宋体" w:hAnsi="Times New Roman Regular" w:cs="Times New Roman Regular"/>
        </w:rPr>
        <w:t>，清华大学出版社，</w:t>
      </w:r>
      <w:r>
        <w:rPr>
          <w:rFonts w:ascii="Times New Roman Regular" w:eastAsia="宋体" w:hAnsi="Times New Roman Regular" w:cs="Times New Roman Regular"/>
        </w:rPr>
        <w:t>2006.</w:t>
      </w:r>
    </w:p>
    <w:p w14:paraId="1F096795"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8</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汤玛斯：农村行政管理和公共服务财政问题探析</w:t>
      </w:r>
      <w:r>
        <w:rPr>
          <w:rFonts w:ascii="Times New Roman Regular" w:eastAsia="宋体" w:hAnsi="Times New Roman Regular" w:cs="Times New Roman Regular" w:hint="eastAsia"/>
        </w:rPr>
        <w:t>，</w:t>
      </w:r>
      <w:r>
        <w:rPr>
          <w:rFonts w:ascii="Times New Roman Regular" w:eastAsia="宋体" w:hAnsi="Times New Roman Regular" w:cs="Times New Roman Regular"/>
        </w:rPr>
        <w:t>汤玛斯在第</w:t>
      </w:r>
      <w:r>
        <w:rPr>
          <w:rFonts w:ascii="Times New Roman Regular" w:eastAsia="宋体" w:hAnsi="Times New Roman Regular" w:cs="Times New Roman Regular"/>
        </w:rPr>
        <w:t xml:space="preserve"> 57 </w:t>
      </w:r>
      <w:r>
        <w:rPr>
          <w:rFonts w:ascii="Times New Roman Regular" w:eastAsia="宋体" w:hAnsi="Times New Roman Regular" w:cs="Times New Roman Regular"/>
        </w:rPr>
        <w:t>次中国改革国际论坛</w:t>
      </w:r>
      <w:r>
        <w:rPr>
          <w:rFonts w:ascii="Times New Roman Regular" w:eastAsia="宋体" w:hAnsi="Times New Roman Regular" w:cs="Times New Roman Regular" w:hint="eastAsia"/>
        </w:rPr>
        <w:t>上的发言</w:t>
      </w:r>
    </w:p>
    <w:p w14:paraId="46D78F01"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http</w:t>
      </w:r>
      <w:r>
        <w:rPr>
          <w:rFonts w:ascii="Times New Roman Regular" w:eastAsia="宋体" w:hAnsi="Times New Roman Regular" w:cs="Times New Roman Regular"/>
        </w:rPr>
        <w:t>：</w:t>
      </w:r>
      <w:r>
        <w:rPr>
          <w:rFonts w:ascii="Times New Roman Regular" w:eastAsia="宋体" w:hAnsi="Times New Roman Regular" w:cs="Times New Roman Regular"/>
        </w:rPr>
        <w:t>//club.china.alibaba.com/forum/thread/view/11_10307352_.html.</w:t>
      </w:r>
    </w:p>
    <w:p w14:paraId="5695E4F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9</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蔡昉、都阳，转型中的中国城市发展</w:t>
      </w:r>
      <w:r>
        <w:rPr>
          <w:rFonts w:ascii="Times New Roman Regular" w:eastAsia="宋体" w:hAnsi="Times New Roman Regular" w:cs="Times New Roman Regular"/>
        </w:rPr>
        <w:t>——</w:t>
      </w:r>
      <w:r>
        <w:rPr>
          <w:rFonts w:ascii="Times New Roman Regular" w:eastAsia="宋体" w:hAnsi="Times New Roman Regular" w:cs="Times New Roman Regular"/>
        </w:rPr>
        <w:t>城市级层结构、融资能力与迁移政策</w:t>
      </w:r>
      <w:r>
        <w:rPr>
          <w:rFonts w:ascii="Times New Roman Regular" w:eastAsia="宋体" w:hAnsi="Times New Roman Regular" w:cs="Times New Roman Regular"/>
        </w:rPr>
        <w:t>[J]</w:t>
      </w:r>
      <w:r>
        <w:rPr>
          <w:rFonts w:ascii="Times New Roman Regular" w:eastAsia="宋体" w:hAnsi="Times New Roman Regular" w:cs="Times New Roman Regular"/>
        </w:rPr>
        <w:t>，经济研究</w:t>
      </w:r>
      <w:r>
        <w:rPr>
          <w:rFonts w:ascii="Times New Roman Regular" w:eastAsia="宋体" w:hAnsi="Times New Roman Regular" w:cs="Times New Roman Regular" w:hint="eastAsia"/>
        </w:rPr>
        <w:t>，</w:t>
      </w:r>
      <w:r>
        <w:rPr>
          <w:rFonts w:ascii="Times New Roman Regular" w:eastAsia="宋体" w:hAnsi="Times New Roman Regular" w:cs="Times New Roman Regular"/>
        </w:rPr>
        <w:t>2003,(6)</w:t>
      </w:r>
      <w:r>
        <w:rPr>
          <w:rFonts w:ascii="Times New Roman Regular" w:eastAsia="宋体" w:hAnsi="Times New Roman Regular" w:cs="Times New Roman Regular"/>
        </w:rPr>
        <w:t>：</w:t>
      </w:r>
      <w:r>
        <w:rPr>
          <w:rFonts w:ascii="Times New Roman Regular" w:eastAsia="宋体" w:hAnsi="Times New Roman Regular" w:cs="Times New Roman Regular"/>
        </w:rPr>
        <w:t>64-71.</w:t>
      </w:r>
    </w:p>
    <w:p w14:paraId="4F7DBC22"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10</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习亚哲，城乡基本公共服务供给差距表现、制度困境及解决对策</w:t>
      </w:r>
      <w:r>
        <w:rPr>
          <w:rFonts w:ascii="Times New Roman Regular" w:eastAsia="宋体" w:hAnsi="Times New Roman Regular" w:cs="Times New Roman Regular"/>
        </w:rPr>
        <w:t>——</w:t>
      </w:r>
      <w:r>
        <w:rPr>
          <w:rFonts w:ascii="Times New Roman Regular" w:eastAsia="宋体" w:hAnsi="Times New Roman Regular" w:cs="Times New Roman Regular"/>
        </w:rPr>
        <w:t>以河北省为例</w:t>
      </w:r>
      <w:r>
        <w:rPr>
          <w:rFonts w:ascii="Times New Roman Regular" w:eastAsia="宋体" w:hAnsi="Times New Roman Regular" w:cs="Times New Roman Regular"/>
        </w:rPr>
        <w:t>[J]</w:t>
      </w:r>
      <w:r>
        <w:rPr>
          <w:rFonts w:ascii="Times New Roman Regular" w:eastAsia="宋体" w:hAnsi="Times New Roman Regular" w:cs="Times New Roman Regular"/>
        </w:rPr>
        <w:t>，经济研究参考，</w:t>
      </w:r>
      <w:r>
        <w:rPr>
          <w:rFonts w:ascii="Times New Roman Regular" w:eastAsia="宋体" w:hAnsi="Times New Roman Regular" w:cs="Times New Roman Regular"/>
        </w:rPr>
        <w:t>2015,(9)</w:t>
      </w:r>
      <w:r>
        <w:rPr>
          <w:rFonts w:ascii="Times New Roman Regular" w:eastAsia="宋体" w:hAnsi="Times New Roman Regular" w:cs="Times New Roman Regular"/>
        </w:rPr>
        <w:t>：</w:t>
      </w:r>
      <w:r>
        <w:rPr>
          <w:rFonts w:ascii="Times New Roman Regular" w:eastAsia="宋体" w:hAnsi="Times New Roman Regular" w:cs="Times New Roman Regular"/>
        </w:rPr>
        <w:t>71-76.</w:t>
      </w:r>
    </w:p>
    <w:p w14:paraId="25A74D7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11</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李郁芳、蔡少琴，农村公共品供给中的村民自治与</w:t>
      </w:r>
      <w:r>
        <w:rPr>
          <w:rFonts w:ascii="Times New Roman Regular" w:eastAsia="宋体" w:hAnsi="Times New Roman Regular" w:cs="Times New Roman Regular"/>
        </w:rPr>
        <w:t>“</w:t>
      </w:r>
      <w:r>
        <w:rPr>
          <w:rFonts w:ascii="Times New Roman Regular" w:eastAsia="宋体" w:hAnsi="Times New Roman Regular" w:cs="Times New Roman Regular"/>
        </w:rPr>
        <w:t>一事一议</w:t>
      </w:r>
      <w:r>
        <w:rPr>
          <w:rFonts w:ascii="Times New Roman Regular" w:eastAsia="宋体" w:hAnsi="Times New Roman Regular" w:cs="Times New Roman Regular"/>
        </w:rPr>
        <w:t>”——</w:t>
      </w:r>
      <w:r>
        <w:rPr>
          <w:rFonts w:ascii="Times New Roman Regular" w:eastAsia="宋体" w:hAnsi="Times New Roman Regular" w:cs="Times New Roman Regular"/>
        </w:rPr>
        <w:t>基于公共选择理论视角</w:t>
      </w:r>
      <w:r>
        <w:rPr>
          <w:rFonts w:ascii="Times New Roman Regular" w:eastAsia="宋体" w:hAnsi="Times New Roman Regular" w:cs="Times New Roman Regular"/>
        </w:rPr>
        <w:t>[J]</w:t>
      </w:r>
      <w:r>
        <w:rPr>
          <w:rFonts w:ascii="Times New Roman Regular" w:eastAsia="宋体" w:hAnsi="Times New Roman Regular" w:cs="Times New Roman Regular"/>
        </w:rPr>
        <w:t>，东南学术，</w:t>
      </w:r>
      <w:r>
        <w:rPr>
          <w:rFonts w:ascii="Times New Roman Regular" w:eastAsia="宋体" w:hAnsi="Times New Roman Regular" w:cs="Times New Roman Regular"/>
        </w:rPr>
        <w:t>2013,(2).</w:t>
      </w:r>
    </w:p>
    <w:p w14:paraId="1E541518"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[12].</w:t>
      </w:r>
      <w:r>
        <w:rPr>
          <w:rFonts w:ascii="Times New Roman Regular" w:eastAsia="宋体" w:hAnsi="Times New Roman Regular" w:cs="Times New Roman Regular" w:hint="eastAsia"/>
        </w:rPr>
        <w:t>中国互联网信息中心</w:t>
      </w:r>
      <w:r>
        <w:rPr>
          <w:rFonts w:ascii="Times New Roman Regular" w:eastAsia="宋体" w:hAnsi="Times New Roman Regular" w:cs="Times New Roman Regular"/>
        </w:rPr>
        <w:t>.</w:t>
      </w:r>
      <w:r>
        <w:rPr>
          <w:rFonts w:ascii="Times New Roman Regular" w:eastAsia="宋体" w:hAnsi="Times New Roman Regular" w:cs="Times New Roman Regular" w:hint="eastAsia"/>
        </w:rPr>
        <w:t>中国互联网发展状况统计报告</w:t>
      </w:r>
      <w:r>
        <w:rPr>
          <w:rFonts w:ascii="Times New Roman Regular" w:eastAsia="宋体" w:hAnsi="Times New Roman Regular" w:cs="Times New Roman Regular"/>
        </w:rPr>
        <w:t>[EB/OL].[2021-09-23].https://www-thepaper-cn-</w:t>
      </w:r>
      <w:r>
        <w:rPr>
          <w:rFonts w:ascii="Times New Roman Regular" w:eastAsia="宋体" w:hAnsi="Times New Roman Regular" w:cs="Times New Roman Regular"/>
        </w:rPr>
        <w:lastRenderedPageBreak/>
        <w:t>s.video.cjlu.edu.cn:8818/newsDetail_forward_14652806.</w:t>
      </w:r>
    </w:p>
    <w:p w14:paraId="1AB9F00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[13].</w:t>
      </w:r>
      <w:r>
        <w:rPr>
          <w:rFonts w:ascii="Times New Roman Regular" w:eastAsia="宋体" w:hAnsi="Times New Roman Regular" w:cs="Times New Roman Regular"/>
        </w:rPr>
        <w:t>陈建军</w:t>
      </w:r>
      <w:r>
        <w:rPr>
          <w:rFonts w:ascii="Times New Roman Regular" w:eastAsia="宋体" w:hAnsi="Times New Roman Regular" w:cs="Times New Roman Regular"/>
        </w:rPr>
        <w:t>.</w:t>
      </w:r>
      <w:r>
        <w:rPr>
          <w:rFonts w:ascii="Times New Roman Regular" w:eastAsia="宋体" w:hAnsi="Times New Roman Regular" w:cs="Times New Roman Regular"/>
        </w:rPr>
        <w:t>长三角区域经济一体化的历史进程与动力结构</w:t>
      </w:r>
      <w:r>
        <w:rPr>
          <w:rFonts w:ascii="Times New Roman Regular" w:eastAsia="宋体" w:hAnsi="Times New Roman Regular" w:cs="Times New Roman Regular"/>
        </w:rPr>
        <w:t>[J].</w:t>
      </w:r>
      <w:r>
        <w:rPr>
          <w:rFonts w:ascii="Times New Roman Regular" w:eastAsia="宋体" w:hAnsi="Times New Roman Regular" w:cs="Times New Roman Regular"/>
        </w:rPr>
        <w:t>学术月刊</w:t>
      </w:r>
      <w:r>
        <w:rPr>
          <w:rFonts w:ascii="Times New Roman Regular" w:eastAsia="宋体" w:hAnsi="Times New Roman Regular" w:cs="Times New Roman Regular"/>
        </w:rPr>
        <w:t>,2008,(08):79-85.</w:t>
      </w:r>
    </w:p>
    <w:p w14:paraId="6A3AA3E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w:t>
      </w:r>
      <w:r>
        <w:rPr>
          <w:rFonts w:ascii="Times New Roman Regular" w:eastAsia="宋体" w:hAnsi="Times New Roman Regular" w:cs="Times New Roman Regular" w:hint="eastAsia"/>
        </w:rPr>
        <w:t>4</w:t>
      </w:r>
      <w:r>
        <w:rPr>
          <w:rFonts w:ascii="Times New Roman Regular" w:eastAsia="宋体" w:hAnsi="Times New Roman Regular" w:cs="Times New Roman Regular"/>
        </w:rPr>
        <w:t>].</w:t>
      </w:r>
      <w:r>
        <w:rPr>
          <w:rFonts w:ascii="Times New Roman Regular" w:eastAsia="宋体" w:hAnsi="Times New Roman Regular" w:cs="Times New Roman Regular" w:hint="eastAsia"/>
        </w:rPr>
        <w:t>宁越敏</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长江三角洲市场机制和全域一体化建设</w:t>
      </w:r>
      <w:r>
        <w:rPr>
          <w:rFonts w:ascii="Times New Roman Regular" w:eastAsia="宋体" w:hAnsi="Times New Roman Regular" w:cs="Times New Roman Regular" w:hint="eastAsia"/>
        </w:rPr>
        <w:t>[J].</w:t>
      </w:r>
      <w:r>
        <w:rPr>
          <w:rFonts w:ascii="Times New Roman Regular" w:eastAsia="宋体" w:hAnsi="Times New Roman Regular" w:cs="Times New Roman Regular" w:hint="eastAsia"/>
        </w:rPr>
        <w:t>上海交通大学学报</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哲学社会科学版</w:t>
      </w:r>
      <w:r>
        <w:rPr>
          <w:rFonts w:ascii="Times New Roman Regular" w:eastAsia="宋体" w:hAnsi="Times New Roman Regular" w:cs="Times New Roman Regular" w:hint="eastAsia"/>
        </w:rPr>
        <w:t>)</w:t>
      </w:r>
    </w:p>
    <w:p w14:paraId="66AF6AF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2020,28(01):53-57+74.DOI:10.13806/j.cnki.issn1008-7095.2020.01.009.</w:t>
      </w:r>
    </w:p>
    <w:p w14:paraId="72A7D54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w:t>
      </w:r>
      <w:r>
        <w:rPr>
          <w:rFonts w:ascii="Times New Roman Regular" w:eastAsia="宋体" w:hAnsi="Times New Roman Regular" w:cs="Times New Roman Regular" w:hint="eastAsia"/>
        </w:rPr>
        <w:t>5</w:t>
      </w:r>
      <w:r>
        <w:rPr>
          <w:rFonts w:ascii="Times New Roman Regular" w:eastAsia="宋体" w:hAnsi="Times New Roman Regular" w:cs="Times New Roman Regular"/>
        </w:rPr>
        <w:t>].AGARWAL,PANKAJ K.Public administration challe nges in the world of Al and Bots[J].Public administration review,2018,78</w:t>
      </w:r>
      <w:r>
        <w:rPr>
          <w:rFonts w:ascii="Times New Roman Regular" w:eastAsia="宋体" w:hAnsi="Times New Roman Regular" w:cs="Times New Roman Regular"/>
        </w:rPr>
        <w:t>（</w:t>
      </w:r>
      <w:r>
        <w:rPr>
          <w:rFonts w:ascii="Times New Roman Regular" w:eastAsia="宋体" w:hAnsi="Times New Roman Regular" w:cs="Times New Roman Regular"/>
        </w:rPr>
        <w:t>6</w:t>
      </w:r>
      <w:r>
        <w:rPr>
          <w:rFonts w:ascii="Times New Roman Regular" w:eastAsia="宋体" w:hAnsi="Times New Roman Regular" w:cs="Times New Roman Regular"/>
        </w:rPr>
        <w:t>）：</w:t>
      </w:r>
      <w:r>
        <w:rPr>
          <w:rFonts w:ascii="Times New Roman Regular" w:eastAsia="宋体" w:hAnsi="Times New Roman Regular" w:cs="Times New Roman Regular"/>
        </w:rPr>
        <w:t>917-921.</w:t>
      </w:r>
    </w:p>
    <w:p w14:paraId="2BAE0A8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w:t>
      </w:r>
      <w:r>
        <w:rPr>
          <w:rFonts w:ascii="Times New Roman Regular" w:eastAsia="宋体" w:hAnsi="Times New Roman Regular" w:cs="Times New Roman Regular" w:hint="eastAsia"/>
        </w:rPr>
        <w:t>6</w:t>
      </w:r>
      <w:r>
        <w:rPr>
          <w:rFonts w:ascii="Times New Roman Regular" w:eastAsia="宋体" w:hAnsi="Times New Roman Regular" w:cs="Times New Roman Regular"/>
        </w:rPr>
        <w:t>].THOMAS M</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rPr>
        <w:t>S C, GANESH B,BRIGHE J.Smart tec hnology and the emergence of algorithmic bureaucra cy:artificial intelligence in UK local authorities[J].Public administration review,2021,80(6):946-961.</w:t>
      </w:r>
    </w:p>
    <w:p w14:paraId="4ED732D0"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[17].Millner R, Meyer M. Collaborative governance in Social Impact Bonds: aligning interests withindivergent accountabilities?[J]. Public Management Review, 2022, 24(5):720-742.</w:t>
      </w:r>
    </w:p>
    <w:p w14:paraId="30C537DF"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[18].Abouassi K, Bowman A O, Johnston J M, et al. Relations, resources, and costs: exploring cross-sectoralcollaboration at the local level in a developing country[J]. International Public Management Journal,2020(2):1-58.</w:t>
      </w:r>
    </w:p>
    <w:p w14:paraId="18FD257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[1</w:t>
      </w:r>
      <w:r>
        <w:rPr>
          <w:rFonts w:ascii="Times New Roman Regular" w:eastAsia="宋体" w:hAnsi="Times New Roman Regular" w:cs="Times New Roman Regular" w:hint="eastAsia"/>
        </w:rPr>
        <w:t>9</w:t>
      </w:r>
      <w:r>
        <w:rPr>
          <w:rFonts w:ascii="Times New Roman Regular" w:eastAsia="宋体" w:hAnsi="Times New Roman Regular" w:cs="Times New Roman Regular"/>
        </w:rPr>
        <w:t>].</w:t>
      </w:r>
      <w:r>
        <w:rPr>
          <w:rFonts w:ascii="Times New Roman Regular" w:eastAsia="宋体" w:hAnsi="Times New Roman Regular" w:cs="Times New Roman Regular"/>
        </w:rPr>
        <w:t>周琳琅</w:t>
      </w:r>
      <w:r>
        <w:rPr>
          <w:rFonts w:ascii="Times New Roman Regular" w:eastAsia="宋体" w:hAnsi="Times New Roman Regular" w:cs="Times New Roman Regular"/>
        </w:rPr>
        <w:t>.</w:t>
      </w:r>
      <w:r>
        <w:rPr>
          <w:rFonts w:ascii="Times New Roman Regular" w:eastAsia="宋体" w:hAnsi="Times New Roman Regular" w:cs="Times New Roman Regular"/>
        </w:rPr>
        <w:t>统筹城乡发展理论与实践</w:t>
      </w:r>
      <w:r>
        <w:rPr>
          <w:rFonts w:ascii="Times New Roman Regular" w:eastAsia="宋体" w:hAnsi="Times New Roman Regular" w:cs="Times New Roman Regular"/>
        </w:rPr>
        <w:t>[M].</w:t>
      </w:r>
      <w:r>
        <w:rPr>
          <w:rFonts w:ascii="Times New Roman Regular" w:eastAsia="宋体" w:hAnsi="Times New Roman Regular" w:cs="Times New Roman Regular"/>
        </w:rPr>
        <w:t>北京：中国经济出版社，</w:t>
      </w:r>
      <w:r>
        <w:rPr>
          <w:rFonts w:ascii="Times New Roman Regular" w:eastAsia="宋体" w:hAnsi="Times New Roman Regular" w:cs="Times New Roman Regular"/>
        </w:rPr>
        <w:t>2005.18-</w:t>
      </w:r>
      <w:r>
        <w:rPr>
          <w:rFonts w:ascii="Times New Roman Regular" w:eastAsia="宋体" w:hAnsi="Times New Roman Regular" w:cs="Times New Roman Regular" w:hint="eastAsia"/>
        </w:rPr>
        <w:t>19.</w:t>
      </w:r>
    </w:p>
    <w:p w14:paraId="42938D64"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20</w:t>
      </w:r>
      <w:r>
        <w:rPr>
          <w:rFonts w:ascii="Times New Roman Regular" w:eastAsia="宋体" w:hAnsi="Times New Roman Regular" w:cs="Times New Roman Regular"/>
        </w:rPr>
        <w:t>].</w:t>
      </w:r>
      <w:r>
        <w:rPr>
          <w:rFonts w:ascii="Times New Roman Regular" w:eastAsia="宋体" w:hAnsi="Times New Roman Regular" w:cs="Times New Roman Regular" w:hint="eastAsia"/>
        </w:rPr>
        <w:t>华凯</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湖北省浠水城乡公共服务一体化中的问题与对策研究</w:t>
      </w:r>
      <w:r>
        <w:rPr>
          <w:rFonts w:ascii="Times New Roman Regular" w:eastAsia="宋体" w:hAnsi="Times New Roman Regular" w:cs="Times New Roman Regular" w:hint="eastAsia"/>
        </w:rPr>
        <w:t>[D].</w:t>
      </w:r>
      <w:r>
        <w:rPr>
          <w:rFonts w:ascii="Times New Roman Regular" w:eastAsia="宋体" w:hAnsi="Times New Roman Regular" w:cs="Times New Roman Regular" w:hint="eastAsia"/>
        </w:rPr>
        <w:t>华中师范大学</w:t>
      </w:r>
      <w:r>
        <w:rPr>
          <w:rFonts w:ascii="Times New Roman Regular" w:eastAsia="宋体" w:hAnsi="Times New Roman Regular" w:cs="Times New Roman Regular" w:hint="eastAsia"/>
        </w:rPr>
        <w:t>,2017.</w:t>
      </w:r>
    </w:p>
    <w:p w14:paraId="31A40787"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w:t>
      </w:r>
      <w:r>
        <w:rPr>
          <w:rFonts w:ascii="Times New Roman Regular" w:eastAsia="宋体" w:hAnsi="Times New Roman Regular" w:cs="Times New Roman Regular" w:hint="eastAsia"/>
        </w:rPr>
        <w:t>21</w:t>
      </w:r>
      <w:r>
        <w:rPr>
          <w:rFonts w:ascii="Times New Roman Regular" w:eastAsia="宋体" w:hAnsi="Times New Roman Regular" w:cs="Times New Roman Regular"/>
        </w:rPr>
        <w:t>].</w:t>
      </w:r>
      <w:r>
        <w:rPr>
          <w:rFonts w:ascii="Times New Roman Regular" w:eastAsia="宋体" w:hAnsi="Times New Roman Regular" w:cs="Times New Roman Regular"/>
        </w:rPr>
        <w:t>蔡芳宏</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城乡公共服务一体化进程中农村财政的预算管理改革研究</w:t>
      </w:r>
      <w:r>
        <w:rPr>
          <w:rFonts w:ascii="Times New Roman Regular" w:eastAsia="宋体" w:hAnsi="Times New Roman Regular" w:cs="Times New Roman Regular"/>
        </w:rPr>
        <w:t>[D].</w:t>
      </w:r>
      <w:r>
        <w:rPr>
          <w:rFonts w:ascii="Times New Roman Regular" w:eastAsia="宋体" w:hAnsi="Times New Roman Regular" w:cs="Times New Roman Regular"/>
        </w:rPr>
        <w:t>江西财经大学</w:t>
      </w:r>
      <w:r>
        <w:rPr>
          <w:rFonts w:ascii="Times New Roman Regular" w:eastAsia="宋体" w:hAnsi="Times New Roman Regular" w:cs="Times New Roman Regular"/>
        </w:rPr>
        <w:t>,2013.</w:t>
      </w:r>
    </w:p>
    <w:p w14:paraId="7CC1837B"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[2</w:t>
      </w:r>
      <w:r>
        <w:rPr>
          <w:rFonts w:ascii="Times New Roman Regular" w:eastAsia="宋体" w:hAnsi="Times New Roman Regular" w:cs="Times New Roman Regular" w:hint="eastAsia"/>
        </w:rPr>
        <w:t>2</w:t>
      </w:r>
      <w:r>
        <w:rPr>
          <w:rFonts w:ascii="Times New Roman Regular" w:eastAsia="宋体" w:hAnsi="Times New Roman Regular" w:cs="Times New Roman Regular"/>
        </w:rPr>
        <w:t>].</w:t>
      </w:r>
      <w:r>
        <w:rPr>
          <w:rFonts w:ascii="Times New Roman Regular" w:eastAsia="宋体" w:hAnsi="Times New Roman Regular" w:cs="Times New Roman Regular"/>
        </w:rPr>
        <w:t>王曙珏</w:t>
      </w:r>
      <w:r>
        <w:rPr>
          <w:rFonts w:ascii="Times New Roman Regular" w:eastAsia="宋体" w:hAnsi="Times New Roman Regular" w:cs="Times New Roman Regular"/>
        </w:rPr>
        <w:t xml:space="preserve">. </w:t>
      </w:r>
      <w:r>
        <w:rPr>
          <w:rFonts w:ascii="Times New Roman Regular" w:eastAsia="宋体" w:hAnsi="Times New Roman Regular" w:cs="Times New Roman Regular"/>
        </w:rPr>
        <w:t>山西省城乡基本公共服务一体化政策及效果研究</w:t>
      </w:r>
      <w:r>
        <w:rPr>
          <w:rFonts w:ascii="Times New Roman Regular" w:eastAsia="宋体" w:hAnsi="Times New Roman Regular" w:cs="Times New Roman Regular"/>
        </w:rPr>
        <w:t>[D].</w:t>
      </w:r>
      <w:r>
        <w:rPr>
          <w:rFonts w:ascii="Times New Roman Regular" w:eastAsia="宋体" w:hAnsi="Times New Roman Regular" w:cs="Times New Roman Regular"/>
        </w:rPr>
        <w:t>山西财经大学</w:t>
      </w:r>
      <w:r>
        <w:rPr>
          <w:rFonts w:ascii="Times New Roman Regular" w:eastAsia="宋体" w:hAnsi="Times New Roman Regular" w:cs="Times New Roman Regular"/>
        </w:rPr>
        <w:t>,2018.</w:t>
      </w:r>
    </w:p>
    <w:p w14:paraId="26DE03C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[2</w:t>
      </w:r>
      <w:r>
        <w:rPr>
          <w:rFonts w:ascii="Times New Roman Regular" w:eastAsia="宋体" w:hAnsi="Times New Roman Regular" w:cs="Times New Roman Regular" w:hint="eastAsia"/>
        </w:rPr>
        <w:t>3</w:t>
      </w:r>
      <w:r>
        <w:rPr>
          <w:rFonts w:ascii="Times New Roman Regular" w:eastAsia="宋体" w:hAnsi="Times New Roman Regular" w:cs="Times New Roman Regular"/>
        </w:rPr>
        <w:t>].</w:t>
      </w:r>
      <w:r>
        <w:rPr>
          <w:rFonts w:ascii="Times New Roman Regular" w:eastAsia="宋体" w:hAnsi="Times New Roman Regular" w:cs="Times New Roman Regular" w:hint="eastAsia"/>
        </w:rPr>
        <w:t>孙苑</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成渝地区双城经济圈基本公共服务一体化测度研究</w:t>
      </w:r>
      <w:r>
        <w:rPr>
          <w:rFonts w:ascii="Times New Roman Regular" w:eastAsia="宋体" w:hAnsi="Times New Roman Regular" w:cs="Times New Roman Regular" w:hint="eastAsia"/>
        </w:rPr>
        <w:t>[D].</w:t>
      </w:r>
      <w:r>
        <w:rPr>
          <w:rFonts w:ascii="Times New Roman Regular" w:eastAsia="宋体" w:hAnsi="Times New Roman Regular" w:cs="Times New Roman Regular" w:hint="eastAsia"/>
        </w:rPr>
        <w:t>重庆工商大</w:t>
      </w:r>
      <w:r>
        <w:rPr>
          <w:rFonts w:ascii="Times New Roman Regular" w:eastAsia="宋体" w:hAnsi="Times New Roman Regular" w:cs="Times New Roman Regular" w:hint="eastAsia"/>
        </w:rPr>
        <w:lastRenderedPageBreak/>
        <w:t>学</w:t>
      </w:r>
      <w:r>
        <w:rPr>
          <w:rFonts w:ascii="Times New Roman Regular" w:eastAsia="宋体" w:hAnsi="Times New Roman Regular" w:cs="Times New Roman Regular" w:hint="eastAsia"/>
        </w:rPr>
        <w:t>,2023.DOI:10.27713/d.cnki.gcqgs.2023.000193.</w:t>
      </w:r>
    </w:p>
    <w:p w14:paraId="2E442AD6"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[2</w:t>
      </w:r>
      <w:r>
        <w:rPr>
          <w:rFonts w:ascii="Times New Roman Regular" w:eastAsia="宋体" w:hAnsi="Times New Roman Regular" w:cs="Times New Roman Regular" w:hint="eastAsia"/>
        </w:rPr>
        <w:t>4</w:t>
      </w:r>
      <w:r>
        <w:rPr>
          <w:rFonts w:ascii="Times New Roman Regular" w:eastAsia="宋体" w:hAnsi="Times New Roman Regular" w:cs="Times New Roman Regular"/>
        </w:rPr>
        <w:t>].</w:t>
      </w:r>
      <w:r>
        <w:rPr>
          <w:rFonts w:ascii="Times New Roman Regular" w:eastAsia="宋体" w:hAnsi="Times New Roman Regular" w:cs="Times New Roman Regular" w:hint="eastAsia"/>
        </w:rPr>
        <w:t>秦亮</w:t>
      </w:r>
      <w:r>
        <w:rPr>
          <w:rFonts w:ascii="Times New Roman Regular" w:eastAsia="宋体" w:hAnsi="Times New Roman Regular" w:cs="Times New Roman Regular" w:hint="eastAsia"/>
        </w:rPr>
        <w:t>.</w:t>
      </w:r>
      <w:r>
        <w:rPr>
          <w:rFonts w:ascii="Times New Roman Regular" w:eastAsia="宋体" w:hAnsi="Times New Roman Regular" w:cs="Times New Roman Regular" w:hint="eastAsia"/>
        </w:rPr>
        <w:t>城乡公共服务一体化水平演进分析——以苏州为例</w:t>
      </w:r>
      <w:r>
        <w:rPr>
          <w:rFonts w:ascii="Times New Roman Regular" w:eastAsia="宋体" w:hAnsi="Times New Roman Regular" w:cs="Times New Roman Regular" w:hint="eastAsia"/>
        </w:rPr>
        <w:t>[J].</w:t>
      </w:r>
      <w:r>
        <w:rPr>
          <w:rFonts w:ascii="Times New Roman Regular" w:eastAsia="宋体" w:hAnsi="Times New Roman Regular" w:cs="Times New Roman Regular" w:hint="eastAsia"/>
        </w:rPr>
        <w:t>建筑与文化</w:t>
      </w:r>
      <w:r>
        <w:rPr>
          <w:rFonts w:ascii="Times New Roman Regular" w:eastAsia="宋体" w:hAnsi="Times New Roman Regular" w:cs="Times New Roman Regular" w:hint="eastAsia"/>
        </w:rPr>
        <w:t>,2022,(01):97-98.DOI:10.19875/j.cnki.jzywh.2022.01.038.</w:t>
      </w:r>
    </w:p>
    <w:p w14:paraId="082C0E0A"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rPr>
        <w:t>[2</w:t>
      </w:r>
      <w:r>
        <w:rPr>
          <w:rFonts w:ascii="Times New Roman Regular" w:eastAsia="宋体" w:hAnsi="Times New Roman Regular" w:cs="Times New Roman Regular" w:hint="eastAsia"/>
        </w:rPr>
        <w:t>5</w:t>
      </w:r>
      <w:r>
        <w:rPr>
          <w:rFonts w:ascii="Times New Roman Regular" w:eastAsia="宋体" w:hAnsi="Times New Roman Regular" w:cs="Times New Roman Regular"/>
        </w:rPr>
        <w:t>].</w:t>
      </w:r>
      <w:hyperlink r:id="rId75" w:history="1">
        <w:r>
          <w:rPr>
            <w:rFonts w:ascii="Times New Roman Regular" w:eastAsia="宋体" w:hAnsi="Times New Roman Regular" w:cs="Times New Roman Regular" w:hint="eastAsia"/>
          </w:rPr>
          <w:t>301fe13cf8d54434804a83c6156ac789.pdf (www.gov.cn)</w:t>
        </w:r>
      </w:hyperlink>
    </w:p>
    <w:p w14:paraId="1D235540" w14:textId="77777777" w:rsidR="00B72A3B" w:rsidRDefault="00B72A3B">
      <w:pPr>
        <w:spacing w:before="156" w:after="156"/>
        <w:ind w:firstLineChars="0" w:firstLine="0"/>
        <w:rPr>
          <w:rFonts w:ascii="Times New Roman Regular" w:eastAsia="宋体" w:hAnsi="Times New Roman Regular" w:cs="Times New Roman Regular"/>
        </w:rPr>
      </w:pPr>
    </w:p>
    <w:p w14:paraId="6F8A33E4" w14:textId="77777777" w:rsidR="00B72A3B" w:rsidRDefault="00B72A3B">
      <w:pPr>
        <w:spacing w:before="156" w:after="156"/>
        <w:ind w:firstLineChars="0" w:firstLine="0"/>
        <w:rPr>
          <w:rFonts w:ascii="Times New Roman Regular" w:eastAsia="宋体" w:hAnsi="Times New Roman Regular" w:cs="Times New Roman Regular"/>
        </w:rPr>
      </w:pPr>
    </w:p>
    <w:p w14:paraId="23F5A226" w14:textId="77777777" w:rsidR="00B72A3B" w:rsidRDefault="007E11EF">
      <w:pPr>
        <w:spacing w:before="156" w:after="156"/>
        <w:ind w:firstLine="480"/>
        <w:rPr>
          <w:rFonts w:ascii="Times New Roman Regular" w:eastAsia="宋体" w:hAnsi="Times New Roman Regular" w:cs="Times New Roman Regular"/>
        </w:rPr>
      </w:pPr>
      <w:r>
        <w:rPr>
          <w:rFonts w:ascii="Times New Roman Regular" w:eastAsia="宋体" w:hAnsi="Times New Roman Regular" w:cs="Times New Roman Regular"/>
        </w:rPr>
        <w:br w:type="page"/>
      </w:r>
    </w:p>
    <w:p w14:paraId="215A4A13" w14:textId="77777777" w:rsidR="00B72A3B" w:rsidRDefault="007E11EF">
      <w:pPr>
        <w:spacing w:before="156" w:after="156"/>
        <w:ind w:firstLineChars="0" w:firstLine="0"/>
        <w:rPr>
          <w:rFonts w:ascii="Times New Roman Regular" w:eastAsia="宋体" w:hAnsi="Times New Roman Regular" w:cs="Times New Roman Regular"/>
        </w:rPr>
      </w:pPr>
      <w:r>
        <w:rPr>
          <w:rFonts w:ascii="Times New Roman Regular" w:eastAsia="宋体" w:hAnsi="Times New Roman Regular" w:cs="Times New Roman Regular" w:hint="eastAsia"/>
        </w:rPr>
        <w:lastRenderedPageBreak/>
        <w:t>附录五</w:t>
      </w:r>
      <w:r>
        <w:rPr>
          <w:rFonts w:ascii="Times New Roman Regular" w:eastAsia="宋体" w:hAnsi="Times New Roman Regular" w:cs="Times New Roman Regular" w:hint="eastAsia"/>
        </w:rPr>
        <w:t xml:space="preserve"> </w:t>
      </w:r>
      <w:r>
        <w:rPr>
          <w:rFonts w:ascii="Times New Roman Regular" w:eastAsia="宋体" w:hAnsi="Times New Roman Regular" w:cs="Times New Roman Regular" w:hint="eastAsia"/>
        </w:rPr>
        <w:t>调研实录</w:t>
      </w:r>
    </w:p>
    <w:p w14:paraId="1FD86C35" w14:textId="77777777" w:rsidR="00B72A3B" w:rsidRDefault="00B72A3B">
      <w:pPr>
        <w:spacing w:before="156" w:after="156"/>
        <w:ind w:firstLineChars="0" w:firstLine="0"/>
      </w:pPr>
    </w:p>
    <w:sectPr w:rsidR="00B72A3B">
      <w:footerReference w:type="default" r:id="rId76"/>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User" w:date="2024-09-01T20:22:00Z" w:initials="U">
    <w:p w14:paraId="573215F7" w14:textId="21A12591" w:rsidR="009777E9" w:rsidRDefault="009777E9">
      <w:pPr>
        <w:pStyle w:val="af1"/>
        <w:spacing w:before="156" w:after="156"/>
        <w:ind w:firstLine="420"/>
        <w:rPr>
          <w:rFonts w:hint="eastAsia"/>
        </w:rPr>
      </w:pPr>
      <w:r>
        <w:rPr>
          <w:rStyle w:val="af0"/>
        </w:rPr>
        <w:annotationRef/>
      </w:r>
      <w:r>
        <w:rPr>
          <w:rFonts w:hint="eastAsia"/>
        </w:rPr>
        <w:t>这一段太短了，整个摘要修改，为什么做、怎么做的，基本结论等，这些内容要体现</w:t>
      </w:r>
    </w:p>
  </w:comment>
  <w:comment w:id="14" w:author="User" w:date="2024-09-01T20:27:00Z" w:initials="U">
    <w:p w14:paraId="1BC4666F" w14:textId="66DA1C9C" w:rsidR="00017833" w:rsidRDefault="00017833">
      <w:pPr>
        <w:pStyle w:val="af1"/>
        <w:spacing w:before="156" w:after="156"/>
        <w:ind w:firstLine="420"/>
        <w:rPr>
          <w:rFonts w:hint="eastAsia"/>
        </w:rPr>
      </w:pPr>
      <w:r>
        <w:rPr>
          <w:rStyle w:val="af0"/>
        </w:rPr>
        <w:annotationRef/>
      </w:r>
      <w:r>
        <w:rPr>
          <w:rFonts w:hint="eastAsia"/>
        </w:rPr>
        <w:t>重要性体现在哪几个方面？写的比较笼统，下文都要体现出哪几个方面，要有承前启后的句子。一大段式的不能引起读者的兴趣。</w:t>
      </w:r>
    </w:p>
  </w:comment>
  <w:comment w:id="18" w:author="User" w:date="2024-09-01T20:29:00Z" w:initials="U">
    <w:p w14:paraId="58887725" w14:textId="223F7672" w:rsidR="00017833" w:rsidRDefault="00017833">
      <w:pPr>
        <w:pStyle w:val="af1"/>
        <w:spacing w:before="156" w:after="156"/>
        <w:ind w:firstLine="420"/>
      </w:pPr>
      <w:r>
        <w:rPr>
          <w:rStyle w:val="af0"/>
        </w:rPr>
        <w:annotationRef/>
      </w:r>
      <w:r>
        <w:rPr>
          <w:rFonts w:hint="eastAsia"/>
        </w:rPr>
        <w:t>哪些挑战，分段概述</w:t>
      </w:r>
    </w:p>
  </w:comment>
  <w:comment w:id="26" w:author="User" w:date="2024-09-01T20:30:00Z" w:initials="U">
    <w:p w14:paraId="68DD413F" w14:textId="73F855FA" w:rsidR="00017833" w:rsidRDefault="00017833">
      <w:pPr>
        <w:pStyle w:val="af1"/>
        <w:spacing w:before="156" w:after="156"/>
        <w:ind w:firstLine="420"/>
        <w:rPr>
          <w:rFonts w:hint="eastAsia"/>
        </w:rPr>
      </w:pPr>
      <w:r>
        <w:rPr>
          <w:rStyle w:val="af0"/>
        </w:rPr>
        <w:annotationRef/>
      </w:r>
      <w:r>
        <w:rPr>
          <w:rFonts w:hint="eastAsia"/>
        </w:rPr>
        <w:t>要区分是基本公共服务还是公共服务，这是有较大差别的。</w:t>
      </w:r>
    </w:p>
  </w:comment>
  <w:comment w:id="30" w:author="User" w:date="2024-09-01T20:31:00Z" w:initials="U">
    <w:p w14:paraId="062E303B" w14:textId="2B83FF75" w:rsidR="00017833" w:rsidRDefault="00017833">
      <w:pPr>
        <w:pStyle w:val="af1"/>
        <w:spacing w:before="156" w:after="156"/>
        <w:ind w:firstLine="420"/>
      </w:pPr>
      <w:r>
        <w:rPr>
          <w:rStyle w:val="af0"/>
        </w:rPr>
        <w:annotationRef/>
      </w:r>
      <w:r>
        <w:rPr>
          <w:rFonts w:hint="eastAsia"/>
        </w:rPr>
        <w:t>后文改为群众满意度</w:t>
      </w:r>
    </w:p>
  </w:comment>
  <w:comment w:id="33" w:author="User" w:date="2024-09-01T20:32:00Z" w:initials="U">
    <w:p w14:paraId="01EBFD08" w14:textId="5CD3326D" w:rsidR="00017833" w:rsidRDefault="00017833">
      <w:pPr>
        <w:pStyle w:val="af1"/>
        <w:spacing w:before="156" w:after="156"/>
        <w:ind w:firstLine="420"/>
      </w:pPr>
      <w:r>
        <w:rPr>
          <w:rStyle w:val="af0"/>
        </w:rPr>
        <w:annotationRef/>
      </w:r>
      <w:r>
        <w:rPr>
          <w:rFonts w:hint="eastAsia"/>
        </w:rPr>
        <w:t>这里的要注意，八八战略如何同政策措施，这样的说法有问题。</w:t>
      </w:r>
    </w:p>
  </w:comment>
  <w:comment w:id="34" w:author="User" w:date="2024-09-01T20:33:00Z" w:initials="U">
    <w:p w14:paraId="2D426594" w14:textId="17E2741F" w:rsidR="00017833" w:rsidRDefault="00017833">
      <w:pPr>
        <w:pStyle w:val="af1"/>
        <w:spacing w:before="156" w:after="156"/>
        <w:ind w:firstLine="420"/>
      </w:pPr>
      <w:r>
        <w:rPr>
          <w:rStyle w:val="af0"/>
        </w:rPr>
        <w:annotationRef/>
      </w:r>
      <w:r>
        <w:rPr>
          <w:rFonts w:hint="eastAsia"/>
        </w:rPr>
        <w:t>这个说法太大了，能否稍微切合本文的说法</w:t>
      </w:r>
    </w:p>
  </w:comment>
  <w:comment w:id="39" w:author="User" w:date="2024-09-01T20:34:00Z" w:initials="U">
    <w:p w14:paraId="658D75B1" w14:textId="7C0DEC2E" w:rsidR="00017833" w:rsidRDefault="00017833">
      <w:pPr>
        <w:pStyle w:val="af1"/>
        <w:spacing w:before="156" w:after="156"/>
        <w:ind w:firstLine="420"/>
        <w:rPr>
          <w:rFonts w:hint="eastAsia"/>
        </w:rPr>
      </w:pPr>
      <w:r>
        <w:rPr>
          <w:rStyle w:val="af0"/>
        </w:rPr>
        <w:annotationRef/>
      </w:r>
      <w:r>
        <w:rPr>
          <w:rFonts w:hint="eastAsia"/>
        </w:rPr>
        <w:t>三个方面都没有讲清楚，</w:t>
      </w:r>
      <w:proofErr w:type="gramStart"/>
      <w:r>
        <w:rPr>
          <w:rFonts w:hint="eastAsia"/>
        </w:rPr>
        <w:t>口语化太严重</w:t>
      </w:r>
      <w:proofErr w:type="gramEnd"/>
      <w:r>
        <w:rPr>
          <w:rFonts w:hint="eastAsia"/>
        </w:rPr>
        <w:t>。</w:t>
      </w:r>
    </w:p>
  </w:comment>
  <w:comment w:id="64" w:author="User" w:date="2024-09-01T20:35:00Z" w:initials="U">
    <w:p w14:paraId="5C921006" w14:textId="5D3FAA45" w:rsidR="00017833" w:rsidRDefault="00017833">
      <w:pPr>
        <w:pStyle w:val="af1"/>
        <w:spacing w:before="156" w:after="156"/>
        <w:ind w:firstLine="420"/>
      </w:pPr>
      <w:r>
        <w:rPr>
          <w:rStyle w:val="af0"/>
        </w:rPr>
        <w:annotationRef/>
      </w:r>
      <w:r>
        <w:rPr>
          <w:rFonts w:hint="eastAsia"/>
        </w:rPr>
        <w:t>何谓理论意义，没有写好，和实践意义混同了。</w:t>
      </w:r>
    </w:p>
  </w:comment>
  <w:comment w:id="77" w:author="User" w:date="2024-09-01T20:52:00Z" w:initials="U">
    <w:p w14:paraId="2A159741" w14:textId="19B73120" w:rsidR="00651741" w:rsidRDefault="00651741">
      <w:pPr>
        <w:pStyle w:val="af1"/>
        <w:spacing w:before="156" w:after="156"/>
        <w:ind w:firstLine="420"/>
      </w:pPr>
      <w:r>
        <w:rPr>
          <w:rStyle w:val="af0"/>
        </w:rPr>
        <w:annotationRef/>
      </w:r>
      <w:r>
        <w:rPr>
          <w:rFonts w:hint="eastAsia"/>
        </w:rPr>
        <w:t>这里要搞清楚我们到底在做什么，要不思路就太过笼统了。</w:t>
      </w:r>
    </w:p>
  </w:comment>
  <w:comment w:id="83" w:author="User" w:date="2024-09-01T20:37:00Z" w:initials="U">
    <w:p w14:paraId="1276AE35" w14:textId="69FA1A40" w:rsidR="00017833" w:rsidRDefault="00017833">
      <w:pPr>
        <w:pStyle w:val="af1"/>
        <w:spacing w:before="156" w:after="156"/>
        <w:ind w:firstLine="420"/>
      </w:pPr>
      <w:r>
        <w:rPr>
          <w:rStyle w:val="af0"/>
        </w:rPr>
        <w:annotationRef/>
      </w:r>
      <w:r>
        <w:rPr>
          <w:rFonts w:hint="eastAsia"/>
        </w:rPr>
        <w:t>27</w:t>
      </w:r>
      <w:r>
        <w:rPr>
          <w:rFonts w:hint="eastAsia"/>
        </w:rPr>
        <w:t>个县区市，</w:t>
      </w:r>
      <w:r>
        <w:rPr>
          <w:rFonts w:hint="eastAsia"/>
        </w:rPr>
        <w:t>728</w:t>
      </w:r>
      <w:r>
        <w:rPr>
          <w:rFonts w:hint="eastAsia"/>
        </w:rPr>
        <w:t>份问卷，</w:t>
      </w:r>
      <w:r w:rsidR="00DD6A61">
        <w:rPr>
          <w:rFonts w:hint="eastAsia"/>
        </w:rPr>
        <w:t>把这个全部改过来。</w:t>
      </w:r>
    </w:p>
  </w:comment>
  <w:comment w:id="110" w:author="User" w:date="2024-09-01T20:39:00Z" w:initials="U">
    <w:p w14:paraId="537A22E3" w14:textId="47E8C3FA" w:rsidR="00DD6A61" w:rsidRDefault="00DD6A61">
      <w:pPr>
        <w:pStyle w:val="af1"/>
        <w:spacing w:before="156" w:after="156"/>
        <w:ind w:firstLine="420"/>
      </w:pPr>
      <w:r>
        <w:rPr>
          <w:rStyle w:val="af0"/>
        </w:rPr>
        <w:annotationRef/>
      </w:r>
      <w:r>
        <w:rPr>
          <w:rFonts w:hint="eastAsia"/>
        </w:rPr>
        <w:t>文献有点老了，要有</w:t>
      </w:r>
      <w:r>
        <w:rPr>
          <w:rFonts w:hint="eastAsia"/>
        </w:rPr>
        <w:t>2020</w:t>
      </w:r>
      <w:r>
        <w:rPr>
          <w:rFonts w:hint="eastAsia"/>
        </w:rPr>
        <w:t>年以后的</w:t>
      </w:r>
    </w:p>
  </w:comment>
  <w:comment w:id="134" w:author="User" w:date="2024-09-01T20:40:00Z" w:initials="U">
    <w:p w14:paraId="47B32BEE" w14:textId="20DD15E3" w:rsidR="00DD6A61" w:rsidRDefault="00DD6A61">
      <w:pPr>
        <w:pStyle w:val="af1"/>
        <w:spacing w:before="156" w:after="156"/>
        <w:ind w:firstLine="420"/>
      </w:pPr>
      <w:r>
        <w:rPr>
          <w:rStyle w:val="af0"/>
        </w:rPr>
        <w:annotationRef/>
      </w:r>
      <w:r>
        <w:rPr>
          <w:rFonts w:hint="eastAsia"/>
        </w:rPr>
        <w:t>27</w:t>
      </w:r>
      <w:r>
        <w:rPr>
          <w:rFonts w:hint="eastAsia"/>
        </w:rPr>
        <w:t>个</w:t>
      </w:r>
    </w:p>
  </w:comment>
  <w:comment w:id="170" w:author="User" w:date="2024-09-01T20:44:00Z" w:initials="U">
    <w:p w14:paraId="06A0C9CE" w14:textId="37D02476" w:rsidR="00DD6A61" w:rsidRDefault="00DD6A61">
      <w:pPr>
        <w:pStyle w:val="af1"/>
        <w:spacing w:before="156" w:after="156"/>
        <w:ind w:firstLine="420"/>
      </w:pPr>
      <w:r>
        <w:rPr>
          <w:rStyle w:val="af0"/>
        </w:rPr>
        <w:annotationRef/>
      </w:r>
      <w:r>
        <w:rPr>
          <w:rFonts w:hint="eastAsia"/>
        </w:rPr>
        <w:t>这是问卷质量分析这样说法精准吗？需要修改一下，</w:t>
      </w:r>
    </w:p>
  </w:comment>
  <w:comment w:id="175" w:author="User" w:date="2024-09-01T20:45:00Z" w:initials="U">
    <w:p w14:paraId="47138A20" w14:textId="06A5FFED" w:rsidR="00DD6A61" w:rsidRDefault="00DD6A61">
      <w:pPr>
        <w:pStyle w:val="af1"/>
        <w:spacing w:before="156" w:after="156"/>
        <w:ind w:firstLine="420"/>
        <w:rPr>
          <w:rFonts w:hint="eastAsia"/>
        </w:rPr>
      </w:pPr>
      <w:r>
        <w:rPr>
          <w:rStyle w:val="af0"/>
        </w:rPr>
        <w:annotationRef/>
      </w:r>
      <w:r>
        <w:rPr>
          <w:rFonts w:hint="eastAsia"/>
        </w:rPr>
        <w:t>这段太短了，怎么做的要大致交代一下</w:t>
      </w:r>
    </w:p>
  </w:comment>
  <w:comment w:id="183" w:author="User" w:date="2024-09-01T20:46:00Z" w:initials="U">
    <w:p w14:paraId="2957EBBC" w14:textId="4FF041B8" w:rsidR="00DD6A61" w:rsidRDefault="00DD6A61">
      <w:pPr>
        <w:pStyle w:val="af1"/>
        <w:spacing w:before="156" w:after="156"/>
        <w:ind w:firstLine="420"/>
      </w:pPr>
      <w:r>
        <w:rPr>
          <w:rStyle w:val="af0"/>
        </w:rPr>
        <w:annotationRef/>
      </w:r>
      <w:r>
        <w:rPr>
          <w:rFonts w:hint="eastAsia"/>
        </w:rPr>
        <w:t>诸如此类的要标注好</w:t>
      </w:r>
    </w:p>
  </w:comment>
  <w:comment w:id="233" w:author="User" w:date="2024-09-01T20:41:00Z" w:initials="U">
    <w:p w14:paraId="5C9D7842" w14:textId="21AEA8DC" w:rsidR="00DD6A61" w:rsidRDefault="00DD6A61">
      <w:pPr>
        <w:pStyle w:val="af1"/>
        <w:spacing w:before="156" w:after="156"/>
        <w:ind w:firstLine="420"/>
        <w:rPr>
          <w:rFonts w:hint="eastAsia"/>
        </w:rPr>
      </w:pPr>
      <w:r>
        <w:rPr>
          <w:rStyle w:val="af0"/>
        </w:rPr>
        <w:annotationRef/>
      </w:r>
      <w:r>
        <w:rPr>
          <w:rFonts w:hint="eastAsia"/>
        </w:rPr>
        <w:t>要改为部分之类的。</w:t>
      </w:r>
    </w:p>
  </w:comment>
  <w:comment w:id="266" w:author="User" w:date="2024-09-01T20:46:00Z" w:initials="U">
    <w:p w14:paraId="4F160436" w14:textId="534B9D9B" w:rsidR="00DD6A61" w:rsidRDefault="00DD6A61">
      <w:pPr>
        <w:pStyle w:val="af1"/>
        <w:spacing w:before="156" w:after="156"/>
        <w:ind w:firstLine="420"/>
        <w:rPr>
          <w:rFonts w:hint="eastAsia"/>
        </w:rPr>
      </w:pPr>
      <w:r>
        <w:rPr>
          <w:rStyle w:val="af0"/>
        </w:rPr>
        <w:annotationRef/>
      </w:r>
      <w:r>
        <w:rPr>
          <w:rFonts w:hint="eastAsia"/>
        </w:rPr>
        <w:t>少了一部分就是分组分析，至少分成三类地区</w:t>
      </w:r>
      <w:r w:rsidR="00651741">
        <w:rPr>
          <w:rFonts w:hint="eastAsia"/>
        </w:rPr>
        <w:t>：平原、海岛和山区进行分析，另外还可以针对不同群体进行分类，如企业职工和农民（因为农民基本没有企业退休金以及对于养老的认知是存在较大的差异性），另外还需针对外来人口以及本地人口的分析等，要多加几个分组分析，同时是否需要进行稳健性分析等，以及实证类的分析。</w:t>
      </w:r>
    </w:p>
  </w:comment>
  <w:comment w:id="281" w:author="User" w:date="2024-09-01T20:51:00Z" w:initials="U">
    <w:p w14:paraId="40C4F152" w14:textId="48DECF0F" w:rsidR="00651741" w:rsidRDefault="00651741">
      <w:pPr>
        <w:pStyle w:val="af1"/>
        <w:spacing w:before="156" w:after="156"/>
        <w:ind w:firstLine="420"/>
        <w:rPr>
          <w:rFonts w:hint="eastAsia"/>
        </w:rPr>
      </w:pPr>
      <w:r>
        <w:rPr>
          <w:rStyle w:val="af0"/>
        </w:rPr>
        <w:annotationRef/>
      </w:r>
      <w:r>
        <w:rPr>
          <w:rFonts w:hint="eastAsia"/>
        </w:rPr>
        <w:t>建议要和前文所得出的结论要一致，不能前后文不一致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3215F7" w15:done="0"/>
  <w15:commentEx w15:paraId="1BC4666F" w15:done="0"/>
  <w15:commentEx w15:paraId="58887725" w15:done="0"/>
  <w15:commentEx w15:paraId="68DD413F" w15:done="0"/>
  <w15:commentEx w15:paraId="062E303B" w15:done="0"/>
  <w15:commentEx w15:paraId="01EBFD08" w15:done="0"/>
  <w15:commentEx w15:paraId="2D426594" w15:done="0"/>
  <w15:commentEx w15:paraId="658D75B1" w15:done="0"/>
  <w15:commentEx w15:paraId="5C921006" w15:done="0"/>
  <w15:commentEx w15:paraId="2A159741" w15:done="0"/>
  <w15:commentEx w15:paraId="1276AE35" w15:done="0"/>
  <w15:commentEx w15:paraId="537A22E3" w15:done="0"/>
  <w15:commentEx w15:paraId="47B32BEE" w15:done="0"/>
  <w15:commentEx w15:paraId="06A0C9CE" w15:done="0"/>
  <w15:commentEx w15:paraId="47138A20" w15:done="0"/>
  <w15:commentEx w15:paraId="2957EBBC" w15:done="0"/>
  <w15:commentEx w15:paraId="5C9D7842" w15:done="0"/>
  <w15:commentEx w15:paraId="4F160436" w15:done="0"/>
  <w15:commentEx w15:paraId="40C4F1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7F4B69" w16cex:dateUtc="2024-09-01T12:22:00Z"/>
  <w16cex:commentExtensible w16cex:durableId="2A7F4CAC" w16cex:dateUtc="2024-09-01T12:27:00Z"/>
  <w16cex:commentExtensible w16cex:durableId="2A7F4D11" w16cex:dateUtc="2024-09-01T12:29:00Z"/>
  <w16cex:commentExtensible w16cex:durableId="2A7F4D6C" w16cex:dateUtc="2024-09-01T12:30:00Z"/>
  <w16cex:commentExtensible w16cex:durableId="2A7F4D9F" w16cex:dateUtc="2024-09-01T12:31:00Z"/>
  <w16cex:commentExtensible w16cex:durableId="2A7F4DD9" w16cex:dateUtc="2024-09-01T12:32:00Z"/>
  <w16cex:commentExtensible w16cex:durableId="2A7F4E36" w16cex:dateUtc="2024-09-01T12:33:00Z"/>
  <w16cex:commentExtensible w16cex:durableId="2A7F4E51" w16cex:dateUtc="2024-09-01T12:34:00Z"/>
  <w16cex:commentExtensible w16cex:durableId="2A7F4E97" w16cex:dateUtc="2024-09-01T12:35:00Z"/>
  <w16cex:commentExtensible w16cex:durableId="2A7F5281" w16cex:dateUtc="2024-09-01T12:52:00Z"/>
  <w16cex:commentExtensible w16cex:durableId="2A7F4EEF" w16cex:dateUtc="2024-09-01T12:37:00Z"/>
  <w16cex:commentExtensible w16cex:durableId="2A7F4F69" w16cex:dateUtc="2024-09-01T12:39:00Z"/>
  <w16cex:commentExtensible w16cex:durableId="2A7F4FB5" w16cex:dateUtc="2024-09-01T12:40:00Z"/>
  <w16cex:commentExtensible w16cex:durableId="2A7F50B8" w16cex:dateUtc="2024-09-01T12:44:00Z"/>
  <w16cex:commentExtensible w16cex:durableId="2A7F50F7" w16cex:dateUtc="2024-09-01T12:45:00Z"/>
  <w16cex:commentExtensible w16cex:durableId="2A7F511E" w16cex:dateUtc="2024-09-01T12:46:00Z"/>
  <w16cex:commentExtensible w16cex:durableId="2A7F4FFB" w16cex:dateUtc="2024-09-01T12:41:00Z"/>
  <w16cex:commentExtensible w16cex:durableId="2A7F5138" w16cex:dateUtc="2024-09-01T12:46:00Z"/>
  <w16cex:commentExtensible w16cex:durableId="2A7F524B" w16cex:dateUtc="2024-09-01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3215F7" w16cid:durableId="2A7F4B69"/>
  <w16cid:commentId w16cid:paraId="1BC4666F" w16cid:durableId="2A7F4CAC"/>
  <w16cid:commentId w16cid:paraId="58887725" w16cid:durableId="2A7F4D11"/>
  <w16cid:commentId w16cid:paraId="68DD413F" w16cid:durableId="2A7F4D6C"/>
  <w16cid:commentId w16cid:paraId="062E303B" w16cid:durableId="2A7F4D9F"/>
  <w16cid:commentId w16cid:paraId="01EBFD08" w16cid:durableId="2A7F4DD9"/>
  <w16cid:commentId w16cid:paraId="2D426594" w16cid:durableId="2A7F4E36"/>
  <w16cid:commentId w16cid:paraId="658D75B1" w16cid:durableId="2A7F4E51"/>
  <w16cid:commentId w16cid:paraId="5C921006" w16cid:durableId="2A7F4E97"/>
  <w16cid:commentId w16cid:paraId="2A159741" w16cid:durableId="2A7F5281"/>
  <w16cid:commentId w16cid:paraId="1276AE35" w16cid:durableId="2A7F4EEF"/>
  <w16cid:commentId w16cid:paraId="537A22E3" w16cid:durableId="2A7F4F69"/>
  <w16cid:commentId w16cid:paraId="47B32BEE" w16cid:durableId="2A7F4FB5"/>
  <w16cid:commentId w16cid:paraId="06A0C9CE" w16cid:durableId="2A7F50B8"/>
  <w16cid:commentId w16cid:paraId="47138A20" w16cid:durableId="2A7F50F7"/>
  <w16cid:commentId w16cid:paraId="2957EBBC" w16cid:durableId="2A7F511E"/>
  <w16cid:commentId w16cid:paraId="5C9D7842" w16cid:durableId="2A7F4FFB"/>
  <w16cid:commentId w16cid:paraId="4F160436" w16cid:durableId="2A7F5138"/>
  <w16cid:commentId w16cid:paraId="40C4F152" w16cid:durableId="2A7F52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2D7E" w14:textId="77777777" w:rsidR="00012356" w:rsidRDefault="00012356">
      <w:pPr>
        <w:spacing w:before="120" w:after="120" w:line="240" w:lineRule="auto"/>
        <w:ind w:firstLine="480"/>
      </w:pPr>
    </w:p>
  </w:endnote>
  <w:endnote w:type="continuationSeparator" w:id="0">
    <w:p w14:paraId="7F37FB23" w14:textId="77777777" w:rsidR="00012356" w:rsidRDefault="00012356">
      <w:pPr>
        <w:spacing w:before="120" w:after="120"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auto"/>
    <w:pitch w:val="default"/>
    <w:sig w:usb0="E0002AEF" w:usb1="C0007841" w:usb2="00000009" w:usb3="00000000" w:csb0="400001FF" w:csb1="FFFF0000"/>
  </w:font>
  <w:font w:name="Songti SC Bold">
    <w:altName w:val="微软雅黑"/>
    <w:charset w:val="86"/>
    <w:family w:val="auto"/>
    <w:pitch w:val="default"/>
    <w:sig w:usb0="00000001" w:usb1="080F0000" w:usb2="0000000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Times New Roman Regular">
    <w:altName w:val="Times New Roman"/>
    <w:charset w:val="00"/>
    <w:family w:val="auto"/>
    <w:pitch w:val="default"/>
    <w:sig w:usb0="E0002AEF" w:usb1="C0007841" w:usb2="00000009" w:usb3="00000000" w:csb0="400001FF" w:csb1="FFFF0000"/>
  </w:font>
  <w:font w:name="微软雅黑">
    <w:altName w:val="汉仪旗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FCAA1" w14:textId="77777777" w:rsidR="00F00CC7" w:rsidRDefault="00F00CC7">
    <w:pPr>
      <w:pStyle w:val="a5"/>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93A0B" w14:textId="77777777" w:rsidR="00B72A3B" w:rsidRDefault="007E11EF">
    <w:pPr>
      <w:pStyle w:val="a5"/>
      <w:spacing w:before="120" w:after="120"/>
      <w:ind w:firstLine="360"/>
    </w:pPr>
    <w:r>
      <w:rPr>
        <w:noProof/>
      </w:rPr>
      <mc:AlternateContent>
        <mc:Choice Requires="wps">
          <w:drawing>
            <wp:anchor distT="0" distB="0" distL="114300" distR="114300" simplePos="0" relativeHeight="251676672" behindDoc="0" locked="0" layoutInCell="1" allowOverlap="1" wp14:anchorId="294C7E73" wp14:editId="769BC25D">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0991A7" w14:textId="77777777" w:rsidR="00B72A3B" w:rsidRDefault="007E11EF">
                          <w:pPr>
                            <w:pStyle w:val="a5"/>
                            <w:spacing w:before="120" w:after="12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type w14:anchorId="294C7E73" id="_x0000_t202" coordsize="21600,21600" o:spt="202" path="m,l,21600r21600,l21600,xe">
              <v:stroke joinstyle="miter"/>
              <v:path gradientshapeok="t" o:connecttype="rect"/>
            </v:shapetype>
            <v:shape id="文本框 14" o:spid="_x0000_s1068" type="#_x0000_t202" style="position:absolute;left:0;text-align:left;margin-left:0;margin-top:0;width:2in;height:2in;z-index:251676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50991A7" w14:textId="77777777" w:rsidR="00B72A3B" w:rsidRDefault="007E11EF">
                    <w:pPr>
                      <w:pStyle w:val="a5"/>
                      <w:spacing w:before="120" w:after="120"/>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BF89D" w14:textId="77777777" w:rsidR="00F00CC7" w:rsidRDefault="00F00CC7">
    <w:pPr>
      <w:pStyle w:val="a5"/>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0A231" w14:textId="77777777" w:rsidR="00B72A3B" w:rsidRDefault="007E11EF">
    <w:pPr>
      <w:pStyle w:val="a5"/>
      <w:spacing w:before="120" w:after="120"/>
      <w:ind w:firstLine="360"/>
    </w:pPr>
    <w:r>
      <w:rPr>
        <w:noProof/>
      </w:rPr>
      <mc:AlternateContent>
        <mc:Choice Requires="wps">
          <w:drawing>
            <wp:anchor distT="0" distB="0" distL="114300" distR="114300" simplePos="0" relativeHeight="251677696" behindDoc="0" locked="0" layoutInCell="1" allowOverlap="1" wp14:anchorId="507C59A7" wp14:editId="4D883CD9">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B0288E" w14:textId="77777777" w:rsidR="00B72A3B" w:rsidRDefault="007E11EF">
                          <w:pPr>
                            <w:pStyle w:val="a5"/>
                            <w:spacing w:before="120" w:after="120"/>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type w14:anchorId="507C59A7" id="_x0000_t202" coordsize="21600,21600" o:spt="202" path="m,l,21600r21600,l21600,xe">
              <v:stroke joinstyle="miter"/>
              <v:path gradientshapeok="t" o:connecttype="rect"/>
            </v:shapetype>
            <v:shape id="文本框 15" o:spid="_x0000_s1069" type="#_x0000_t202" style="position:absolute;left:0;text-align:left;margin-left:0;margin-top:0;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7B0288E" w14:textId="77777777" w:rsidR="00B72A3B" w:rsidRDefault="007E11EF">
                    <w:pPr>
                      <w:pStyle w:val="a5"/>
                      <w:spacing w:before="120" w:after="120"/>
                      <w:ind w:firstLine="36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3D744" w14:textId="77777777" w:rsidR="00B72A3B" w:rsidRDefault="007E11EF">
    <w:pPr>
      <w:pStyle w:val="a5"/>
      <w:spacing w:before="120" w:after="120"/>
      <w:ind w:firstLine="360"/>
    </w:pPr>
    <w:r>
      <w:rPr>
        <w:noProof/>
      </w:rPr>
      <mc:AlternateContent>
        <mc:Choice Requires="wps">
          <w:drawing>
            <wp:anchor distT="0" distB="0" distL="114300" distR="114300" simplePos="0" relativeHeight="251679744" behindDoc="0" locked="0" layoutInCell="1" allowOverlap="1" wp14:anchorId="7E934139" wp14:editId="723A133A">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898CC" w14:textId="77777777" w:rsidR="00B72A3B" w:rsidRDefault="007E11EF">
                          <w:pPr>
                            <w:pStyle w:val="a5"/>
                            <w:spacing w:before="120" w:after="120"/>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type w14:anchorId="7E934139" id="_x0000_t202" coordsize="21600,21600" o:spt="202" path="m,l,21600r21600,l21600,xe">
              <v:stroke joinstyle="miter"/>
              <v:path gradientshapeok="t" o:connecttype="rect"/>
            </v:shapetype>
            <v:shape id="文本框 16" o:spid="_x0000_s1070" type="#_x0000_t202" style="position:absolute;left:0;text-align:left;margin-left:0;margin-top:0;width:2in;height:2in;z-index:25167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AB898CC" w14:textId="77777777" w:rsidR="00B72A3B" w:rsidRDefault="007E11EF">
                    <w:pPr>
                      <w:pStyle w:val="a5"/>
                      <w:spacing w:before="120" w:after="120"/>
                      <w:ind w:firstLine="36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85B97" w14:textId="77777777" w:rsidR="00012356" w:rsidRDefault="00012356">
      <w:pPr>
        <w:spacing w:before="120" w:after="120"/>
        <w:ind w:firstLine="480"/>
      </w:pPr>
    </w:p>
  </w:footnote>
  <w:footnote w:type="continuationSeparator" w:id="0">
    <w:p w14:paraId="1459626F" w14:textId="77777777" w:rsidR="00012356" w:rsidRDefault="00012356">
      <w:pPr>
        <w:spacing w:before="120" w:after="12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B72F0" w14:textId="77777777" w:rsidR="00F00CC7" w:rsidRDefault="00F00CC7">
    <w:pPr>
      <w:pStyle w:val="a6"/>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F742" w14:textId="77777777" w:rsidR="00B72A3B" w:rsidRDefault="007E11EF">
    <w:pPr>
      <w:pStyle w:val="a6"/>
      <w:pBdr>
        <w:bottom w:val="single" w:sz="4" w:space="1" w:color="auto"/>
      </w:pBdr>
      <w:spacing w:before="120" w:after="120"/>
      <w:ind w:firstLine="480"/>
      <w:jc w:val="center"/>
      <w:rPr>
        <w:sz w:val="24"/>
      </w:rPr>
    </w:pPr>
    <w:r>
      <w:rPr>
        <w:noProof/>
        <w:sz w:val="24"/>
      </w:rPr>
      <w:drawing>
        <wp:anchor distT="0" distB="0" distL="114300" distR="114300" simplePos="0" relativeHeight="251680768" behindDoc="1" locked="0" layoutInCell="1" allowOverlap="1" wp14:anchorId="7D8C206B" wp14:editId="03C4A076">
          <wp:simplePos x="0" y="0"/>
          <wp:positionH relativeFrom="margin">
            <wp:align>center</wp:align>
          </wp:positionH>
          <wp:positionV relativeFrom="margin">
            <wp:align>center</wp:align>
          </wp:positionV>
          <wp:extent cx="7716520" cy="10915015"/>
          <wp:effectExtent l="0" t="0" r="5080" b="6985"/>
          <wp:wrapNone/>
          <wp:docPr id="74" name="WordPictureWatermark14548733" descr="WechatIMG1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ordPictureWatermark14548733" descr="WechatIMG17847"/>
                  <pic:cNvPicPr>
                    <a:picLocks noChangeAspect="1"/>
                  </pic:cNvPicPr>
                </pic:nvPicPr>
                <pic:blipFill>
                  <a:blip r:embed="rId1"/>
                  <a:stretch>
                    <a:fillRect/>
                  </a:stretch>
                </pic:blipFill>
                <pic:spPr>
                  <a:xfrm>
                    <a:off x="0" y="0"/>
                    <a:ext cx="7716520" cy="10915015"/>
                  </a:xfrm>
                  <a:prstGeom prst="rect">
                    <a:avLst/>
                  </a:prstGeom>
                </pic:spPr>
              </pic:pic>
            </a:graphicData>
          </a:graphic>
        </wp:anchor>
      </w:drawing>
    </w:r>
    <w:r>
      <w:rPr>
        <w:rFonts w:hint="eastAsia"/>
        <w:sz w:val="24"/>
      </w:rPr>
      <w:t>全域公共服务一体化群众满意度与需求偏好的调查研究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01ECC" w14:textId="77777777" w:rsidR="00F00CC7" w:rsidRDefault="00F00CC7">
    <w:pPr>
      <w:pStyle w:val="a6"/>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7F5BA17"/>
    <w:multiLevelType w:val="multilevel"/>
    <w:tmpl w:val="F7F5BA17"/>
    <w:lvl w:ilvl="0">
      <w:start w:val="1"/>
      <w:numFmt w:val="decimal"/>
      <w:pStyle w:val="1"/>
      <w:suff w:val="space"/>
      <w:lvlText w:val="第%1章"/>
      <w:lvlJc w:val="left"/>
      <w:pPr>
        <w:ind w:left="0" w:firstLine="0"/>
      </w:pPr>
      <w:rPr>
        <w:rFonts w:hint="eastAsia"/>
      </w:rPr>
    </w:lvl>
    <w:lvl w:ilvl="1">
      <w:start w:val="1"/>
      <w:numFmt w:val="decimal"/>
      <w:pStyle w:val="2"/>
      <w:suff w:val="space"/>
      <w:lvlText w:val="%1.%2"/>
      <w:lvlJc w:val="left"/>
      <w:pPr>
        <w:ind w:left="0" w:firstLine="1"/>
      </w:pPr>
      <w:rPr>
        <w:rFonts w:hint="eastAsia"/>
      </w:rPr>
    </w:lvl>
    <w:lvl w:ilvl="2">
      <w:start w:val="1"/>
      <w:numFmt w:val="decimal"/>
      <w:lvlRestart w:val="1"/>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grammar="clean"/>
  <w:trackRevision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YzMmJkMTgyYjE0ZmVjZDliMDJhNDg1OGY1NzQ0NmIifQ=="/>
  </w:docVars>
  <w:rsids>
    <w:rsidRoot w:val="003E4B91"/>
    <w:rsid w:val="BFD77658"/>
    <w:rsid w:val="FE8EBF5E"/>
    <w:rsid w:val="FFFF7708"/>
    <w:rsid w:val="00012356"/>
    <w:rsid w:val="00017833"/>
    <w:rsid w:val="002007FB"/>
    <w:rsid w:val="00241246"/>
    <w:rsid w:val="003E4B91"/>
    <w:rsid w:val="0057765A"/>
    <w:rsid w:val="00651741"/>
    <w:rsid w:val="006D7B5B"/>
    <w:rsid w:val="007A61BE"/>
    <w:rsid w:val="007E11EF"/>
    <w:rsid w:val="009777E9"/>
    <w:rsid w:val="00A612DD"/>
    <w:rsid w:val="00B72A3B"/>
    <w:rsid w:val="00B96EEE"/>
    <w:rsid w:val="00DD6A61"/>
    <w:rsid w:val="00E205FC"/>
    <w:rsid w:val="00F00CC7"/>
    <w:rsid w:val="048E7C04"/>
    <w:rsid w:val="13A01B41"/>
    <w:rsid w:val="211B3BF5"/>
    <w:rsid w:val="24284FC3"/>
    <w:rsid w:val="2D7331F8"/>
    <w:rsid w:val="2F16203E"/>
    <w:rsid w:val="47ACDB2B"/>
    <w:rsid w:val="4CCA34F5"/>
    <w:rsid w:val="4EFFD312"/>
    <w:rsid w:val="5FE790C3"/>
    <w:rsid w:val="6F7ABF6E"/>
    <w:rsid w:val="751E7951"/>
    <w:rsid w:val="7A9B54A6"/>
    <w:rsid w:val="7B952D8D"/>
    <w:rsid w:val="7B9D6AC7"/>
    <w:rsid w:val="7D6529BD"/>
    <w:rsid w:val="7F5B7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E973CB3"/>
  <w15:docId w15:val="{D38EDC7E-6313-4A67-9351-CD3EBCD1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qFormat="1"/>
    <w:lsdException w:name="caption" w:unhideWhenUsed="1" w:qFormat="1"/>
    <w:lsdException w:name="table of figures" w:uiPriority="99"/>
    <w:lsdException w:name="footnote reference" w:qFormat="1"/>
    <w:lsdException w:name="endnote reference" w:qFormat="1"/>
    <w:lsdException w:name="endnote text" w:qFormat="1"/>
    <w:lsdException w:name="Title" w:uiPriority="10"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beforeLines="50" w:before="50" w:afterLines="50" w:after="50" w:line="360" w:lineRule="auto"/>
      <w:ind w:firstLineChars="200" w:firstLine="640"/>
      <w:jc w:val="both"/>
    </w:pPr>
    <w:rPr>
      <w:rFonts w:asciiTheme="minorHAnsi" w:eastAsiaTheme="minorEastAsia" w:hAnsiTheme="minorHAnsi" w:cstheme="minorBidi"/>
      <w:kern w:val="2"/>
      <w:sz w:val="24"/>
      <w:szCs w:val="24"/>
    </w:rPr>
  </w:style>
  <w:style w:type="paragraph" w:styleId="1">
    <w:name w:val="heading 1"/>
    <w:basedOn w:val="a"/>
    <w:next w:val="a"/>
    <w:link w:val="10"/>
    <w:qFormat/>
    <w:pPr>
      <w:keepNext/>
      <w:keepLines/>
      <w:numPr>
        <w:numId w:val="1"/>
      </w:numPr>
      <w:spacing w:beforeLines="0" w:before="340" w:afterLines="0" w:after="330" w:line="576" w:lineRule="auto"/>
      <w:ind w:firstLineChars="0"/>
      <w:jc w:val="center"/>
      <w:outlineLvl w:val="0"/>
    </w:pPr>
    <w:rPr>
      <w:rFonts w:ascii="Times New Roman Bold" w:eastAsia="Songti SC Bold" w:hAnsi="Times New Roman Bold"/>
      <w:b/>
      <w:kern w:val="44"/>
      <w:sz w:val="36"/>
      <w:szCs w:val="28"/>
    </w:rPr>
  </w:style>
  <w:style w:type="paragraph" w:styleId="2">
    <w:name w:val="heading 2"/>
    <w:basedOn w:val="a"/>
    <w:next w:val="a"/>
    <w:unhideWhenUsed/>
    <w:qFormat/>
    <w:pPr>
      <w:keepNext/>
      <w:keepLines/>
      <w:numPr>
        <w:ilvl w:val="1"/>
        <w:numId w:val="1"/>
      </w:numPr>
      <w:spacing w:beforeLines="0" w:before="260" w:afterLines="0" w:after="260" w:line="413" w:lineRule="auto"/>
      <w:ind w:firstLineChars="0" w:firstLine="0"/>
      <w:jc w:val="left"/>
      <w:outlineLvl w:val="1"/>
    </w:pPr>
    <w:rPr>
      <w:rFonts w:ascii="Times New Roman Bold" w:eastAsia="Songti SC Bold" w:hAnsi="Times New Roman Bold"/>
      <w:b/>
      <w:sz w:val="28"/>
    </w:rPr>
  </w:style>
  <w:style w:type="paragraph" w:styleId="3">
    <w:name w:val="heading 3"/>
    <w:basedOn w:val="a"/>
    <w:next w:val="a"/>
    <w:unhideWhenUsed/>
    <w:qFormat/>
    <w:pPr>
      <w:keepNext/>
      <w:keepLines/>
      <w:numPr>
        <w:ilvl w:val="2"/>
        <w:numId w:val="1"/>
      </w:numPr>
      <w:spacing w:beforeLines="0" w:before="260" w:afterLines="0" w:after="260" w:line="413" w:lineRule="auto"/>
      <w:ind w:firstLineChars="0"/>
      <w:jc w:val="left"/>
      <w:outlineLvl w:val="2"/>
    </w:pPr>
    <w:rPr>
      <w:rFonts w:ascii="Times New Roman Bold" w:eastAsia="Songti SC Bold" w:hAnsi="Times New Roman Bold"/>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jc w:val="center"/>
    </w:pPr>
    <w:rPr>
      <w:rFonts w:ascii="Arial" w:eastAsia="黑体" w:hAnsi="Arial"/>
      <w:sz w:val="20"/>
    </w:rPr>
  </w:style>
  <w:style w:type="paragraph" w:styleId="TOC3">
    <w:name w:val="toc 3"/>
    <w:basedOn w:val="a"/>
    <w:next w:val="a"/>
    <w:pPr>
      <w:ind w:leftChars="400" w:left="840"/>
    </w:pPr>
  </w:style>
  <w:style w:type="paragraph" w:styleId="a4">
    <w:name w:val="endnote text"/>
    <w:basedOn w:val="a"/>
    <w:qFormat/>
    <w:pPr>
      <w:snapToGrid w:val="0"/>
      <w:jc w:val="left"/>
    </w:pPr>
  </w:style>
  <w:style w:type="paragraph" w:styleId="a5">
    <w:name w:val="footer"/>
    <w:basedOn w:val="a"/>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style>
  <w:style w:type="paragraph" w:styleId="a7">
    <w:name w:val="footnote text"/>
    <w:basedOn w:val="a"/>
    <w:qFormat/>
    <w:pPr>
      <w:snapToGrid w:val="0"/>
      <w:jc w:val="left"/>
    </w:pPr>
    <w:rPr>
      <w:sz w:val="18"/>
    </w:rPr>
  </w:style>
  <w:style w:type="paragraph" w:styleId="a8">
    <w:name w:val="table of figures"/>
    <w:basedOn w:val="a"/>
    <w:next w:val="a"/>
    <w:uiPriority w:val="99"/>
    <w:pPr>
      <w:ind w:leftChars="200" w:left="200" w:hangingChars="200" w:hanging="200"/>
    </w:pPr>
  </w:style>
  <w:style w:type="paragraph" w:styleId="TOC2">
    <w:name w:val="toc 2"/>
    <w:basedOn w:val="a"/>
    <w:next w:val="a"/>
    <w:pPr>
      <w:ind w:leftChars="200" w:left="420"/>
    </w:pPr>
  </w:style>
  <w:style w:type="paragraph" w:styleId="a9">
    <w:name w:val="Normal (Web)"/>
    <w:basedOn w:val="a"/>
    <w:uiPriority w:val="99"/>
    <w:unhideWhenUsed/>
    <w:qFormat/>
    <w:pPr>
      <w:widowControl/>
      <w:spacing w:before="100" w:beforeAutospacing="1" w:after="100" w:afterAutospacing="1"/>
      <w:jc w:val="left"/>
    </w:pPr>
    <w:rPr>
      <w:rFonts w:ascii="宋体" w:eastAsia="宋体" w:hAnsi="宋体" w:cs="宋体"/>
      <w:kern w:val="0"/>
    </w:rPr>
  </w:style>
  <w:style w:type="paragraph" w:styleId="aa">
    <w:name w:val="Title"/>
    <w:basedOn w:val="a"/>
    <w:next w:val="a"/>
    <w:uiPriority w:val="10"/>
    <w:qFormat/>
    <w:pPr>
      <w:spacing w:before="240" w:after="60"/>
      <w:jc w:val="center"/>
      <w:outlineLvl w:val="0"/>
    </w:pPr>
    <w:rPr>
      <w:rFonts w:asciiTheme="majorHAnsi" w:eastAsiaTheme="majorEastAsia" w:hAnsiTheme="majorHAnsi" w:cstheme="majorBidi"/>
      <w:b/>
      <w:bCs/>
      <w:sz w:val="32"/>
      <w:szCs w:val="32"/>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ndnote reference"/>
    <w:basedOn w:val="a0"/>
    <w:qFormat/>
    <w:rPr>
      <w:vertAlign w:val="superscript"/>
    </w:rPr>
  </w:style>
  <w:style w:type="character" w:styleId="ad">
    <w:name w:val="Hyperlink"/>
    <w:basedOn w:val="a0"/>
    <w:uiPriority w:val="99"/>
    <w:unhideWhenUsed/>
    <w:rPr>
      <w:color w:val="0026E5" w:themeColor="hyperlink"/>
      <w:u w:val="single"/>
    </w:rPr>
  </w:style>
  <w:style w:type="character" w:styleId="ae">
    <w:name w:val="footnote reference"/>
    <w:basedOn w:val="a0"/>
    <w:qFormat/>
    <w:rPr>
      <w:vertAlign w:val="superscript"/>
    </w:rPr>
  </w:style>
  <w:style w:type="paragraph" w:styleId="af">
    <w:name w:val="List Paragraph"/>
    <w:basedOn w:val="a"/>
    <w:uiPriority w:val="99"/>
    <w:unhideWhenUsed/>
    <w:qFormat/>
    <w:pPr>
      <w:ind w:firstLine="420"/>
    </w:pPr>
  </w:style>
  <w:style w:type="character" w:customStyle="1" w:styleId="10">
    <w:name w:val="标题 1 字符"/>
    <w:link w:val="1"/>
    <w:rPr>
      <w:rFonts w:ascii="Times New Roman Bold" w:eastAsia="Songti SC Bold" w:hAnsi="Times New Roman Bold"/>
      <w:b/>
      <w:kern w:val="44"/>
      <w:sz w:val="36"/>
      <w:szCs w:val="28"/>
    </w:rPr>
  </w:style>
  <w:style w:type="character" w:styleId="af0">
    <w:name w:val="annotation reference"/>
    <w:basedOn w:val="a0"/>
    <w:rsid w:val="009777E9"/>
    <w:rPr>
      <w:sz w:val="21"/>
      <w:szCs w:val="21"/>
    </w:rPr>
  </w:style>
  <w:style w:type="paragraph" w:styleId="af1">
    <w:name w:val="annotation text"/>
    <w:basedOn w:val="a"/>
    <w:link w:val="af2"/>
    <w:rsid w:val="009777E9"/>
    <w:pPr>
      <w:jc w:val="left"/>
    </w:pPr>
  </w:style>
  <w:style w:type="character" w:customStyle="1" w:styleId="af2">
    <w:name w:val="批注文字 字符"/>
    <w:basedOn w:val="a0"/>
    <w:link w:val="af1"/>
    <w:rsid w:val="009777E9"/>
    <w:rPr>
      <w:rFonts w:asciiTheme="minorHAnsi" w:eastAsiaTheme="minorEastAsia" w:hAnsiTheme="minorHAnsi" w:cstheme="minorBidi"/>
      <w:kern w:val="2"/>
      <w:sz w:val="24"/>
      <w:szCs w:val="24"/>
    </w:rPr>
  </w:style>
  <w:style w:type="paragraph" w:styleId="af3">
    <w:name w:val="annotation subject"/>
    <w:basedOn w:val="af1"/>
    <w:next w:val="af1"/>
    <w:link w:val="af4"/>
    <w:rsid w:val="009777E9"/>
    <w:rPr>
      <w:b/>
      <w:bCs/>
    </w:rPr>
  </w:style>
  <w:style w:type="character" w:customStyle="1" w:styleId="af4">
    <w:name w:val="批注主题 字符"/>
    <w:basedOn w:val="af2"/>
    <w:link w:val="af3"/>
    <w:rsid w:val="009777E9"/>
    <w:rPr>
      <w:rFonts w:asciiTheme="minorHAnsi" w:eastAsiaTheme="minorEastAsia" w:hAnsiTheme="minorHAnsi" w:cstheme="min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3.wmf"/><Relationship Id="rId63" Type="http://schemas.openxmlformats.org/officeDocument/2006/relationships/image" Target="media/image32.png"/><Relationship Id="rId68" Type="http://schemas.openxmlformats.org/officeDocument/2006/relationships/image" Target="media/image36.png"/><Relationship Id="rId16" Type="http://schemas.microsoft.com/office/2011/relationships/commentsExtended" Target="commentsExtended.xml"/><Relationship Id="rId11" Type="http://schemas.openxmlformats.org/officeDocument/2006/relationships/footer" Target="footer2.xml"/><Relationship Id="rId24" Type="http://schemas.openxmlformats.org/officeDocument/2006/relationships/image" Target="media/image7.png"/><Relationship Id="rId32" Type="http://schemas.microsoft.com/office/2007/relationships/diagramDrawing" Target="diagrams/drawing1.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8.bin"/><Relationship Id="rId66" Type="http://schemas.openxmlformats.org/officeDocument/2006/relationships/chart" Target="charts/chart1.xml"/><Relationship Id="rId74" Type="http://schemas.openxmlformats.org/officeDocument/2006/relationships/image" Target="media/image4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footer" Target="footer4.xml"/><Relationship Id="rId14" Type="http://schemas.openxmlformats.org/officeDocument/2006/relationships/image" Target="media/image2.jpeg"/><Relationship Id="rId22" Type="http://schemas.openxmlformats.org/officeDocument/2006/relationships/image" Target="media/image5.jpeg"/><Relationship Id="rId27" Type="http://schemas.openxmlformats.org/officeDocument/2006/relationships/image" Target="media/image10.svg"/><Relationship Id="rId30" Type="http://schemas.openxmlformats.org/officeDocument/2006/relationships/diagramQuickStyle" Target="diagrams/quickStyle1.xml"/><Relationship Id="rId35" Type="http://schemas.openxmlformats.org/officeDocument/2006/relationships/image" Target="media/image13.png"/><Relationship Id="rId43" Type="http://schemas.openxmlformats.org/officeDocument/2006/relationships/image" Target="media/image21.w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image" Target="media/image8.sv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oleObject" Target="embeddings/oleObject2.bin"/><Relationship Id="rId59" Type="http://schemas.openxmlformats.org/officeDocument/2006/relationships/oleObject" Target="embeddings/oleObject9.bin"/><Relationship Id="rId67" Type="http://schemas.openxmlformats.org/officeDocument/2006/relationships/image" Target="media/image35.png"/><Relationship Id="rId20" Type="http://schemas.openxmlformats.org/officeDocument/2006/relationships/image" Target="media/image3.jpeg"/><Relationship Id="rId41" Type="http://schemas.openxmlformats.org/officeDocument/2006/relationships/image" Target="media/image19.jpeg"/><Relationship Id="rId54" Type="http://schemas.openxmlformats.org/officeDocument/2006/relationships/oleObject" Target="embeddings/oleObject6.bin"/><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hyperlink" Target="https://www.gov.cn/zhengce/zhengceku/2022-01/10/5667482/files/301fe13cf8d54434804a83c6156ac789.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jpeg"/><Relationship Id="rId28" Type="http://schemas.openxmlformats.org/officeDocument/2006/relationships/diagramData" Target="diagrams/data1.xml"/><Relationship Id="rId36" Type="http://schemas.openxmlformats.org/officeDocument/2006/relationships/image" Target="media/image14.png"/><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footer" Target="footer1.xml"/><Relationship Id="rId31" Type="http://schemas.openxmlformats.org/officeDocument/2006/relationships/diagramColors" Target="diagrams/colors1.xml"/><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1.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oleObject" Target="embeddings/oleObject4.bin"/><Relationship Id="rId55" Type="http://schemas.openxmlformats.org/officeDocument/2006/relationships/image" Target="media/image27.wmf"/><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Layout" Target="diagrams/layout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32479;&#35745;&#35843;&#26597;\&#24180;&#40836;&#39292;&#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161111111111099"/>
          <c:y val="0.179861111111111"/>
          <c:w val="0.857833333333333"/>
          <c:h val="0.711666666666667"/>
        </c:manualLayout>
      </c:layout>
      <c:barChart>
        <c:barDir val="col"/>
        <c:grouping val="clustered"/>
        <c:varyColors val="0"/>
        <c:ser>
          <c:idx val="0"/>
          <c:order val="0"/>
          <c:spPr>
            <a:solidFill>
              <a:schemeClr val="accent4"/>
            </a:solidFill>
            <a:ln>
              <a:noFill/>
            </a:ln>
            <a:effectLst>
              <a:outerShdw blurRad="50800" dist="38100" dir="2700000" algn="tl" rotWithShape="0">
                <a:prstClr val="black">
                  <a:alpha val="40000"/>
                </a:prstClr>
              </a:outerShdw>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Sheet1!$A$8:$A$11</c:f>
              <c:strCache>
                <c:ptCount val="4"/>
                <c:pt idx="0">
                  <c:v>1000元以下</c:v>
                </c:pt>
                <c:pt idx="1">
                  <c:v>1000-2000元</c:v>
                </c:pt>
                <c:pt idx="2">
                  <c:v>2000-5000元</c:v>
                </c:pt>
                <c:pt idx="3">
                  <c:v>大于5000元</c:v>
                </c:pt>
              </c:strCache>
            </c:strRef>
          </c:cat>
          <c:val>
            <c:numRef>
              <c:f>Sheet1!$B$8:$B$11</c:f>
              <c:numCache>
                <c:formatCode>0.00%</c:formatCode>
                <c:ptCount val="4"/>
                <c:pt idx="0">
                  <c:v>2.12E-2</c:v>
                </c:pt>
                <c:pt idx="1">
                  <c:v>4.5999999999999999E-2</c:v>
                </c:pt>
                <c:pt idx="2">
                  <c:v>0.54159999999999997</c:v>
                </c:pt>
                <c:pt idx="3">
                  <c:v>0.39119999999999999</c:v>
                </c:pt>
              </c:numCache>
            </c:numRef>
          </c:val>
          <c:extLst>
            <c:ext xmlns:c16="http://schemas.microsoft.com/office/drawing/2014/chart" uri="{C3380CC4-5D6E-409C-BE32-E72D297353CC}">
              <c16:uniqueId val="{00000000-0845-4F0F-A11B-7C9B0BC84F2A}"/>
            </c:ext>
          </c:extLst>
        </c:ser>
        <c:dLbls>
          <c:showLegendKey val="0"/>
          <c:showVal val="1"/>
          <c:showCatName val="0"/>
          <c:showSerName val="0"/>
          <c:showPercent val="0"/>
          <c:showBubbleSize val="0"/>
        </c:dLbls>
        <c:gapWidth val="219"/>
        <c:overlap val="-27"/>
        <c:axId val="875016448"/>
        <c:axId val="875016928"/>
      </c:barChart>
      <c:catAx>
        <c:axId val="875016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1" i="0" u="none" strike="noStrike" kern="1200" baseline="0">
                <a:solidFill>
                  <a:schemeClr val="tx1">
                    <a:lumMod val="65000"/>
                    <a:lumOff val="35000"/>
                  </a:schemeClr>
                </a:solidFill>
                <a:latin typeface="+mn-lt"/>
                <a:ea typeface="+mn-ea"/>
                <a:cs typeface="+mn-cs"/>
              </a:defRPr>
            </a:pPr>
            <a:endParaRPr lang="zh-CN"/>
          </a:p>
        </c:txPr>
        <c:crossAx val="875016928"/>
        <c:crosses val="autoZero"/>
        <c:auto val="1"/>
        <c:lblAlgn val="ctr"/>
        <c:lblOffset val="100"/>
        <c:noMultiLvlLbl val="0"/>
      </c:catAx>
      <c:valAx>
        <c:axId val="8750169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75016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4_1#3">
  <dgm:title val=""/>
  <dgm:desc val=""/>
  <dgm:catLst>
    <dgm:cat type="accent4" pri="11100"/>
  </dgm:catLst>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068C167-2C01-4B0B-81C4-726248B418D0}" type="doc">
      <dgm:prSet loTypeId="urn:microsoft.com/office/officeart/2005/8/layout/radial4#3" loCatId="relationship" qsTypeId="urn:microsoft.com/office/officeart/2005/8/quickstyle/simple1#3" qsCatId="simple" csTypeId="urn:microsoft.com/office/officeart/2005/8/colors/accent4_1#3" csCatId="accent1" phldr="0"/>
      <dgm:spPr/>
      <dgm:t>
        <a:bodyPr/>
        <a:lstStyle/>
        <a:p>
          <a:endParaRPr lang="zh-CN" altLang="en-US"/>
        </a:p>
      </dgm:t>
    </dgm:pt>
    <dgm:pt modelId="{1D7F6E08-72A6-46CC-8870-C881D1493500}">
      <dgm:prSet phldrT="[文本]" phldr="0" custT="1"/>
      <dgm:spPr/>
      <dgm:t>
        <a:bodyPr vert="horz" wrap="square"/>
        <a:lstStyle/>
        <a:p>
          <a:pPr>
            <a:lnSpc>
              <a:spcPct val="100000"/>
            </a:lnSpc>
            <a:spcBef>
              <a:spcPct val="0"/>
            </a:spcBef>
            <a:spcAft>
              <a:spcPct val="35000"/>
            </a:spcAft>
          </a:pPr>
          <a:r>
            <a:rPr lang="zh-CN" altLang="en-US" sz="2000"/>
            <a:t>创新点分析</a:t>
          </a:r>
        </a:p>
      </dgm:t>
    </dgm:pt>
    <dgm:pt modelId="{59A2FE02-4165-4339-BF9A-AEAE1424E52B}" type="parTrans" cxnId="{E4936E18-682E-4970-BF17-13542D0AF642}">
      <dgm:prSet/>
      <dgm:spPr/>
      <dgm:t>
        <a:bodyPr/>
        <a:lstStyle/>
        <a:p>
          <a:endParaRPr lang="zh-CN" altLang="en-US"/>
        </a:p>
      </dgm:t>
    </dgm:pt>
    <dgm:pt modelId="{E44612D1-CAFE-4D30-B4AA-78C3474158AA}" type="sibTrans" cxnId="{E4936E18-682E-4970-BF17-13542D0AF642}">
      <dgm:prSet/>
      <dgm:spPr/>
      <dgm:t>
        <a:bodyPr/>
        <a:lstStyle/>
        <a:p>
          <a:endParaRPr lang="zh-CN" altLang="en-US"/>
        </a:p>
      </dgm:t>
    </dgm:pt>
    <dgm:pt modelId="{D15727BE-4BB4-41E2-BFCD-1CE00CE9A014}">
      <dgm:prSet phldrT="[文本]" phldr="0" custT="1"/>
      <dgm:spPr/>
      <dgm:t>
        <a:bodyPr vert="horz" wrap="square"/>
        <a:lstStyle/>
        <a:p>
          <a:pPr>
            <a:lnSpc>
              <a:spcPct val="100000"/>
            </a:lnSpc>
            <a:spcBef>
              <a:spcPct val="0"/>
            </a:spcBef>
            <a:spcAft>
              <a:spcPct val="35000"/>
            </a:spcAft>
          </a:pPr>
          <a:r>
            <a:rPr lang="zh-CN" altLang="en-US" sz="1600"/>
            <a:t>研究视角创新</a:t>
          </a:r>
        </a:p>
      </dgm:t>
    </dgm:pt>
    <dgm:pt modelId="{1F3BA15B-B772-426D-8549-F05D47B0B0FC}" type="parTrans" cxnId="{D381A905-290E-49B0-BCB5-89D5316316F9}">
      <dgm:prSet/>
      <dgm:spPr/>
      <dgm:t>
        <a:bodyPr/>
        <a:lstStyle/>
        <a:p>
          <a:endParaRPr lang="zh-CN" altLang="en-US"/>
        </a:p>
      </dgm:t>
    </dgm:pt>
    <dgm:pt modelId="{021F6AB3-21C2-4079-A40A-CA1B5C51BD93}" type="sibTrans" cxnId="{D381A905-290E-49B0-BCB5-89D5316316F9}">
      <dgm:prSet/>
      <dgm:spPr/>
      <dgm:t>
        <a:bodyPr/>
        <a:lstStyle/>
        <a:p>
          <a:endParaRPr lang="zh-CN" altLang="en-US"/>
        </a:p>
      </dgm:t>
    </dgm:pt>
    <dgm:pt modelId="{24DAAE02-02E7-4412-8074-A0C4CAA380D7}">
      <dgm:prSet phldrT="[文本]" phldr="0" custT="1"/>
      <dgm:spPr/>
      <dgm:t>
        <a:bodyPr vert="horz" wrap="square"/>
        <a:lstStyle/>
        <a:p>
          <a:pPr>
            <a:lnSpc>
              <a:spcPct val="100000"/>
            </a:lnSpc>
            <a:spcBef>
              <a:spcPct val="0"/>
            </a:spcBef>
            <a:spcAft>
              <a:spcPct val="35000"/>
            </a:spcAft>
          </a:pPr>
          <a:r>
            <a:rPr lang="zh-CN" altLang="en-US" sz="1600"/>
            <a:t>研究内容创新</a:t>
          </a:r>
        </a:p>
      </dgm:t>
    </dgm:pt>
    <dgm:pt modelId="{A85E77B5-A1A5-43C8-9868-413E99F101A0}" type="parTrans" cxnId="{A124EC17-1406-4F76-A3D0-78F47E419CD5}">
      <dgm:prSet/>
      <dgm:spPr/>
      <dgm:t>
        <a:bodyPr/>
        <a:lstStyle/>
        <a:p>
          <a:endParaRPr lang="zh-CN" altLang="en-US"/>
        </a:p>
      </dgm:t>
    </dgm:pt>
    <dgm:pt modelId="{E253A3F8-AA58-4BB8-A0BD-0BB7ECC546C3}" type="sibTrans" cxnId="{A124EC17-1406-4F76-A3D0-78F47E419CD5}">
      <dgm:prSet/>
      <dgm:spPr/>
      <dgm:t>
        <a:bodyPr/>
        <a:lstStyle/>
        <a:p>
          <a:endParaRPr lang="zh-CN" altLang="en-US"/>
        </a:p>
      </dgm:t>
    </dgm:pt>
    <dgm:pt modelId="{A5880797-7454-4E44-8518-F4D8354F0963}">
      <dgm:prSet phldrT="[文本]" phldr="0" custT="1"/>
      <dgm:spPr/>
      <dgm:t>
        <a:bodyPr vert="horz" wrap="square"/>
        <a:lstStyle/>
        <a:p>
          <a:pPr>
            <a:lnSpc>
              <a:spcPct val="100000"/>
            </a:lnSpc>
            <a:spcBef>
              <a:spcPct val="0"/>
            </a:spcBef>
            <a:spcAft>
              <a:spcPct val="35000"/>
            </a:spcAft>
          </a:pPr>
          <a:r>
            <a:rPr lang="zh-CN" altLang="en-US" sz="1600"/>
            <a:t>研究建议创新</a:t>
          </a:r>
        </a:p>
      </dgm:t>
    </dgm:pt>
    <dgm:pt modelId="{96CD46E7-D239-40C7-B5C4-376FEEE43C15}" type="parTrans" cxnId="{847077A2-B78A-4C8D-9EB9-8B80D6C71891}">
      <dgm:prSet/>
      <dgm:spPr/>
      <dgm:t>
        <a:bodyPr/>
        <a:lstStyle/>
        <a:p>
          <a:endParaRPr lang="zh-CN" altLang="en-US"/>
        </a:p>
      </dgm:t>
    </dgm:pt>
    <dgm:pt modelId="{0076998F-56E1-4A10-A709-E2811BD7C4FB}" type="sibTrans" cxnId="{847077A2-B78A-4C8D-9EB9-8B80D6C71891}">
      <dgm:prSet/>
      <dgm:spPr/>
      <dgm:t>
        <a:bodyPr/>
        <a:lstStyle/>
        <a:p>
          <a:endParaRPr lang="zh-CN" altLang="en-US"/>
        </a:p>
      </dgm:t>
    </dgm:pt>
    <dgm:pt modelId="{CF42B0CB-CDDD-42A1-B3A1-FBB34F262C63}" type="pres">
      <dgm:prSet presAssocID="{6068C167-2C01-4B0B-81C4-726248B418D0}" presName="cycle" presStyleCnt="0">
        <dgm:presLayoutVars>
          <dgm:chMax val="1"/>
          <dgm:dir/>
          <dgm:animLvl val="ctr"/>
          <dgm:resizeHandles val="exact"/>
        </dgm:presLayoutVars>
      </dgm:prSet>
      <dgm:spPr/>
    </dgm:pt>
    <dgm:pt modelId="{B52502C2-594A-4A13-A5FF-5CD5841BD847}" type="pres">
      <dgm:prSet presAssocID="{1D7F6E08-72A6-46CC-8870-C881D1493500}" presName="centerShape" presStyleLbl="node0" presStyleIdx="0" presStyleCnt="1"/>
      <dgm:spPr/>
    </dgm:pt>
    <dgm:pt modelId="{B849A6F3-9933-4C36-AF65-6098308CBC3C}" type="pres">
      <dgm:prSet presAssocID="{1F3BA15B-B772-426D-8549-F05D47B0B0FC}" presName="parTrans" presStyleLbl="bgSibTrans2D1" presStyleIdx="0" presStyleCnt="3"/>
      <dgm:spPr/>
    </dgm:pt>
    <dgm:pt modelId="{B1756079-1332-4090-9A47-D2C0EDB7FB22}" type="pres">
      <dgm:prSet presAssocID="{D15727BE-4BB4-41E2-BFCD-1CE00CE9A014}" presName="node" presStyleLbl="node1" presStyleIdx="0" presStyleCnt="3">
        <dgm:presLayoutVars>
          <dgm:bulletEnabled val="1"/>
        </dgm:presLayoutVars>
      </dgm:prSet>
      <dgm:spPr/>
    </dgm:pt>
    <dgm:pt modelId="{8A478794-BDE0-4AD6-9479-89CDBFC37EB7}" type="pres">
      <dgm:prSet presAssocID="{A85E77B5-A1A5-43C8-9868-413E99F101A0}" presName="parTrans" presStyleLbl="bgSibTrans2D1" presStyleIdx="1" presStyleCnt="3"/>
      <dgm:spPr/>
    </dgm:pt>
    <dgm:pt modelId="{3868CDED-247C-4EE9-95A2-ED400A267946}" type="pres">
      <dgm:prSet presAssocID="{24DAAE02-02E7-4412-8074-A0C4CAA380D7}" presName="node" presStyleLbl="node1" presStyleIdx="1" presStyleCnt="3">
        <dgm:presLayoutVars>
          <dgm:bulletEnabled val="1"/>
        </dgm:presLayoutVars>
      </dgm:prSet>
      <dgm:spPr/>
    </dgm:pt>
    <dgm:pt modelId="{D0718308-59AC-43E6-A882-4828EE4494C2}" type="pres">
      <dgm:prSet presAssocID="{96CD46E7-D239-40C7-B5C4-376FEEE43C15}" presName="parTrans" presStyleLbl="bgSibTrans2D1" presStyleIdx="2" presStyleCnt="3"/>
      <dgm:spPr/>
    </dgm:pt>
    <dgm:pt modelId="{5E0D0BC9-3E91-4623-8C1A-C4A70EB3594B}" type="pres">
      <dgm:prSet presAssocID="{A5880797-7454-4E44-8518-F4D8354F0963}" presName="node" presStyleLbl="node1" presStyleIdx="2" presStyleCnt="3">
        <dgm:presLayoutVars>
          <dgm:bulletEnabled val="1"/>
        </dgm:presLayoutVars>
      </dgm:prSet>
      <dgm:spPr/>
    </dgm:pt>
  </dgm:ptLst>
  <dgm:cxnLst>
    <dgm:cxn modelId="{D381A905-290E-49B0-BCB5-89D5316316F9}" srcId="{1D7F6E08-72A6-46CC-8870-C881D1493500}" destId="{D15727BE-4BB4-41E2-BFCD-1CE00CE9A014}" srcOrd="0" destOrd="0" parTransId="{1F3BA15B-B772-426D-8549-F05D47B0B0FC}" sibTransId="{021F6AB3-21C2-4079-A40A-CA1B5C51BD93}"/>
    <dgm:cxn modelId="{BFFC4114-CFAA-45B5-BF4B-D97FF0213477}" type="presOf" srcId="{24DAAE02-02E7-4412-8074-A0C4CAA380D7}" destId="{3868CDED-247C-4EE9-95A2-ED400A267946}" srcOrd="0" destOrd="0" presId="urn:microsoft.com/office/officeart/2005/8/layout/radial4#3"/>
    <dgm:cxn modelId="{A124EC17-1406-4F76-A3D0-78F47E419CD5}" srcId="{1D7F6E08-72A6-46CC-8870-C881D1493500}" destId="{24DAAE02-02E7-4412-8074-A0C4CAA380D7}" srcOrd="1" destOrd="0" parTransId="{A85E77B5-A1A5-43C8-9868-413E99F101A0}" sibTransId="{E253A3F8-AA58-4BB8-A0BD-0BB7ECC546C3}"/>
    <dgm:cxn modelId="{E4936E18-682E-4970-BF17-13542D0AF642}" srcId="{6068C167-2C01-4B0B-81C4-726248B418D0}" destId="{1D7F6E08-72A6-46CC-8870-C881D1493500}" srcOrd="0" destOrd="0" parTransId="{59A2FE02-4165-4339-BF9A-AEAE1424E52B}" sibTransId="{E44612D1-CAFE-4D30-B4AA-78C3474158AA}"/>
    <dgm:cxn modelId="{7C58EA34-09AB-44A4-BCB6-A47B598AC4A1}" type="presOf" srcId="{A5880797-7454-4E44-8518-F4D8354F0963}" destId="{5E0D0BC9-3E91-4623-8C1A-C4A70EB3594B}" srcOrd="0" destOrd="0" presId="urn:microsoft.com/office/officeart/2005/8/layout/radial4#3"/>
    <dgm:cxn modelId="{B577B868-34DB-4F7F-ADBF-B706963339DB}" type="presOf" srcId="{1F3BA15B-B772-426D-8549-F05D47B0B0FC}" destId="{B849A6F3-9933-4C36-AF65-6098308CBC3C}" srcOrd="0" destOrd="0" presId="urn:microsoft.com/office/officeart/2005/8/layout/radial4#3"/>
    <dgm:cxn modelId="{F4E3768F-F8FC-4845-94D1-39C0D1ECEB73}" type="presOf" srcId="{96CD46E7-D239-40C7-B5C4-376FEEE43C15}" destId="{D0718308-59AC-43E6-A882-4828EE4494C2}" srcOrd="0" destOrd="0" presId="urn:microsoft.com/office/officeart/2005/8/layout/radial4#3"/>
    <dgm:cxn modelId="{8D238A90-A553-4AF9-887D-1CC5558AD10F}" type="presOf" srcId="{A85E77B5-A1A5-43C8-9868-413E99F101A0}" destId="{8A478794-BDE0-4AD6-9479-89CDBFC37EB7}" srcOrd="0" destOrd="0" presId="urn:microsoft.com/office/officeart/2005/8/layout/radial4#3"/>
    <dgm:cxn modelId="{847077A2-B78A-4C8D-9EB9-8B80D6C71891}" srcId="{1D7F6E08-72A6-46CC-8870-C881D1493500}" destId="{A5880797-7454-4E44-8518-F4D8354F0963}" srcOrd="2" destOrd="0" parTransId="{96CD46E7-D239-40C7-B5C4-376FEEE43C15}" sibTransId="{0076998F-56E1-4A10-A709-E2811BD7C4FB}"/>
    <dgm:cxn modelId="{E1E4D4BB-B2DD-40CC-ABE9-2D3F13CB43B1}" type="presOf" srcId="{6068C167-2C01-4B0B-81C4-726248B418D0}" destId="{CF42B0CB-CDDD-42A1-B3A1-FBB34F262C63}" srcOrd="0" destOrd="0" presId="urn:microsoft.com/office/officeart/2005/8/layout/radial4#3"/>
    <dgm:cxn modelId="{55B713EB-E068-440A-BAEE-903E427DEEE6}" type="presOf" srcId="{D15727BE-4BB4-41E2-BFCD-1CE00CE9A014}" destId="{B1756079-1332-4090-9A47-D2C0EDB7FB22}" srcOrd="0" destOrd="0" presId="urn:microsoft.com/office/officeart/2005/8/layout/radial4#3"/>
    <dgm:cxn modelId="{1390E5F1-6880-4DE8-AC0B-905CCC4220B5}" type="presOf" srcId="{1D7F6E08-72A6-46CC-8870-C881D1493500}" destId="{B52502C2-594A-4A13-A5FF-5CD5841BD847}" srcOrd="0" destOrd="0" presId="urn:microsoft.com/office/officeart/2005/8/layout/radial4#3"/>
    <dgm:cxn modelId="{252996AE-1B5C-4F54-95D0-B20892B6AFFF}" type="presParOf" srcId="{CF42B0CB-CDDD-42A1-B3A1-FBB34F262C63}" destId="{B52502C2-594A-4A13-A5FF-5CD5841BD847}" srcOrd="0" destOrd="0" presId="urn:microsoft.com/office/officeart/2005/8/layout/radial4#3"/>
    <dgm:cxn modelId="{11EA349D-51A4-45AB-93E2-F1E494AD4CC9}" type="presParOf" srcId="{CF42B0CB-CDDD-42A1-B3A1-FBB34F262C63}" destId="{B849A6F3-9933-4C36-AF65-6098308CBC3C}" srcOrd="1" destOrd="0" presId="urn:microsoft.com/office/officeart/2005/8/layout/radial4#3"/>
    <dgm:cxn modelId="{F0B0D278-5E55-471A-9751-A55B1FE0D4FA}" type="presParOf" srcId="{CF42B0CB-CDDD-42A1-B3A1-FBB34F262C63}" destId="{B1756079-1332-4090-9A47-D2C0EDB7FB22}" srcOrd="2" destOrd="0" presId="urn:microsoft.com/office/officeart/2005/8/layout/radial4#3"/>
    <dgm:cxn modelId="{B52B5100-81ED-4218-BB8A-1DE62388E602}" type="presParOf" srcId="{CF42B0CB-CDDD-42A1-B3A1-FBB34F262C63}" destId="{8A478794-BDE0-4AD6-9479-89CDBFC37EB7}" srcOrd="3" destOrd="0" presId="urn:microsoft.com/office/officeart/2005/8/layout/radial4#3"/>
    <dgm:cxn modelId="{32F59475-C68A-4116-A9DC-563D703EDEB5}" type="presParOf" srcId="{CF42B0CB-CDDD-42A1-B3A1-FBB34F262C63}" destId="{3868CDED-247C-4EE9-95A2-ED400A267946}" srcOrd="4" destOrd="0" presId="urn:microsoft.com/office/officeart/2005/8/layout/radial4#3"/>
    <dgm:cxn modelId="{30AB3208-4BCD-4197-9AEE-1F1EA3CA4877}" type="presParOf" srcId="{CF42B0CB-CDDD-42A1-B3A1-FBB34F262C63}" destId="{D0718308-59AC-43E6-A882-4828EE4494C2}" srcOrd="5" destOrd="0" presId="urn:microsoft.com/office/officeart/2005/8/layout/radial4#3"/>
    <dgm:cxn modelId="{A3F88723-C7A4-437C-ACB4-185A0AF8B164}" type="presParOf" srcId="{CF42B0CB-CDDD-42A1-B3A1-FBB34F262C63}" destId="{5E0D0BC9-3E91-4623-8C1A-C4A70EB3594B}" srcOrd="6" destOrd="0" presId="urn:microsoft.com/office/officeart/2005/8/layout/radial4#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502C2-594A-4A13-A5FF-5CD5841BD847}">
      <dsp:nvSpPr>
        <dsp:cNvPr id="0" name=""/>
        <dsp:cNvSpPr/>
      </dsp:nvSpPr>
      <dsp:spPr bwMode="white">
        <a:xfrm>
          <a:off x="1567402" y="1356618"/>
          <a:ext cx="1139379" cy="1139379"/>
        </a:xfrm>
        <a:prstGeom prst="ellipse">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100000"/>
            </a:lnSpc>
            <a:spcBef>
              <a:spcPct val="0"/>
            </a:spcBef>
            <a:spcAft>
              <a:spcPct val="35000"/>
            </a:spcAft>
            <a:buNone/>
          </a:pPr>
          <a:r>
            <a:rPr lang="zh-CN" altLang="en-US" sz="2000" kern="1200"/>
            <a:t>创新点分析</a:t>
          </a:r>
        </a:p>
      </dsp:txBody>
      <dsp:txXfrm>
        <a:off x="1734260" y="1523476"/>
        <a:ext cx="805663" cy="805663"/>
      </dsp:txXfrm>
    </dsp:sp>
    <dsp:sp modelId="{B849A6F3-9933-4C36-AF65-6098308CBC3C}">
      <dsp:nvSpPr>
        <dsp:cNvPr id="0" name=""/>
        <dsp:cNvSpPr/>
      </dsp:nvSpPr>
      <dsp:spPr>
        <a:xfrm rot="12900000">
          <a:off x="835633" y="1157972"/>
          <a:ext cx="872076" cy="324723"/>
        </a:xfrm>
        <a:prstGeom prst="lef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1756079-1332-4090-9A47-D2C0EDB7FB22}">
      <dsp:nvSpPr>
        <dsp:cNvPr id="0" name=""/>
        <dsp:cNvSpPr/>
      </dsp:nvSpPr>
      <dsp:spPr bwMode="white">
        <a:xfrm>
          <a:off x="373285" y="637268"/>
          <a:ext cx="1082410" cy="865928"/>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100000"/>
            </a:lnSpc>
            <a:spcBef>
              <a:spcPct val="0"/>
            </a:spcBef>
            <a:spcAft>
              <a:spcPct val="35000"/>
            </a:spcAft>
            <a:buNone/>
          </a:pPr>
          <a:r>
            <a:rPr lang="zh-CN" altLang="en-US" sz="1600" kern="1200"/>
            <a:t>研究视角创新</a:t>
          </a:r>
        </a:p>
      </dsp:txBody>
      <dsp:txXfrm>
        <a:off x="398647" y="662630"/>
        <a:ext cx="1031686" cy="815204"/>
      </dsp:txXfrm>
    </dsp:sp>
    <dsp:sp modelId="{8A478794-BDE0-4AD6-9479-89CDBFC37EB7}">
      <dsp:nvSpPr>
        <dsp:cNvPr id="0" name=""/>
        <dsp:cNvSpPr/>
      </dsp:nvSpPr>
      <dsp:spPr>
        <a:xfrm rot="16200000">
          <a:off x="1701054" y="707463"/>
          <a:ext cx="872076" cy="324723"/>
        </a:xfrm>
        <a:prstGeom prst="lef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68CDED-247C-4EE9-95A2-ED400A267946}">
      <dsp:nvSpPr>
        <dsp:cNvPr id="0" name=""/>
        <dsp:cNvSpPr/>
      </dsp:nvSpPr>
      <dsp:spPr bwMode="white">
        <a:xfrm>
          <a:off x="1595887" y="822"/>
          <a:ext cx="1082410" cy="865928"/>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100000"/>
            </a:lnSpc>
            <a:spcBef>
              <a:spcPct val="0"/>
            </a:spcBef>
            <a:spcAft>
              <a:spcPct val="35000"/>
            </a:spcAft>
            <a:buNone/>
          </a:pPr>
          <a:r>
            <a:rPr lang="zh-CN" altLang="en-US" sz="1600" kern="1200"/>
            <a:t>研究内容创新</a:t>
          </a:r>
        </a:p>
      </dsp:txBody>
      <dsp:txXfrm>
        <a:off x="1621249" y="26184"/>
        <a:ext cx="1031686" cy="815204"/>
      </dsp:txXfrm>
    </dsp:sp>
    <dsp:sp modelId="{D0718308-59AC-43E6-A882-4828EE4494C2}">
      <dsp:nvSpPr>
        <dsp:cNvPr id="0" name=""/>
        <dsp:cNvSpPr/>
      </dsp:nvSpPr>
      <dsp:spPr>
        <a:xfrm rot="19500000">
          <a:off x="2566474" y="1157972"/>
          <a:ext cx="872076" cy="324723"/>
        </a:xfrm>
        <a:prstGeom prst="lef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E0D0BC9-3E91-4623-8C1A-C4A70EB3594B}">
      <dsp:nvSpPr>
        <dsp:cNvPr id="0" name=""/>
        <dsp:cNvSpPr/>
      </dsp:nvSpPr>
      <dsp:spPr bwMode="white">
        <a:xfrm>
          <a:off x="2818489" y="637268"/>
          <a:ext cx="1082410" cy="865928"/>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100000"/>
            </a:lnSpc>
            <a:spcBef>
              <a:spcPct val="0"/>
            </a:spcBef>
            <a:spcAft>
              <a:spcPct val="35000"/>
            </a:spcAft>
            <a:buNone/>
          </a:pPr>
          <a:r>
            <a:rPr lang="zh-CN" altLang="en-US" sz="1600" kern="1200"/>
            <a:t>研究建议创新</a:t>
          </a:r>
        </a:p>
      </dsp:txBody>
      <dsp:txXfrm>
        <a:off x="2843851" y="662630"/>
        <a:ext cx="1031686" cy="815204"/>
      </dsp:txXfrm>
    </dsp:sp>
  </dsp:spTree>
</dsp:drawing>
</file>

<file path=word/diagrams/layout1.xml><?xml version="1.0" encoding="utf-8"?>
<dgm:layoutDef xmlns:dgm="http://schemas.openxmlformats.org/drawingml/2006/diagram" xmlns:a="http://schemas.openxmlformats.org/drawingml/2006/main" uniqueId="urn:microsoft.com/office/officeart/2005/8/layout/radial4#3">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rSet csTypeId="urn:microsoft.com/office/officeart/2005/8/colors/accent6_5"/>
        </dgm:pt>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ECB019B1-382A-4266-B25C-5B523AA43C14-1">
      <extobjdata type="ECB019B1-382A-4266-B25C-5B523AA43C14" data="ewoJIkZpbGVJZCIgOiAiMzE4MTEzMzM3MTg4IiwKCSJHcm91cElkIiA6ICIxMTMxMDE5NDU5IiwKCSJJbWFnZSIgOiAiaVZCT1J3MEtHZ29BQUFBTlNVaEVVZ0FBQTVBQUFBTmxDQVlBQUFBS0V4YU9BQUFBQVhOU1IwSUFyczRjNlFBQUlBQkpSRUZVZUp6czNYbWNsWFhkLy9IWDV6cG5Ob1o5azAxWkJGSlJFUVRFWFJUWnhCVTF0OXdxdDB5OXU4MDdxMXZ0ZDFkNnQycTIyRjIzWlZaM2twbGw3aWlhU3lBRFNPNmhvZ0l6dzc3RE1EUG4rdnorR0RLUmdSbUd1ZVo3bHZmejhlZ1JjTTY1UHU5QjVzejFPZDhO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127</Pages>
  <Words>8440</Words>
  <Characters>48114</Characters>
  <Application>Microsoft Office Word</Application>
  <DocSecurity>0</DocSecurity>
  <Lines>400</Lines>
  <Paragraphs>112</Paragraphs>
  <ScaleCrop>false</ScaleCrop>
  <Company/>
  <LinksUpToDate>false</LinksUpToDate>
  <CharactersWithSpaces>56442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陈莹莹</dc:creator>
  <cp:lastModifiedBy>User</cp:lastModifiedBy>
  <cp:revision>7</cp:revision>
  <dcterms:created xsi:type="dcterms:W3CDTF">2024-08-24T08:32:00Z</dcterms:created>
  <dcterms:modified xsi:type="dcterms:W3CDTF">2024-09-01T12:53:00Z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0D00A835C29CCCC38696C9665E40FC0B_43</vt:lpwstr>
  </property>
</Properties>
</file>